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numbering.xml" ContentType="application/vnd.openxmlformats-officedocument.wordprocessingml.numbering+xml"/>
  <Override PartName="/word/people.xml" ContentType="application/vnd.openxmlformats-officedocument.wordprocessingml.people+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1071" behindDoc="0" locked="0" layoutInCell="1" allowOverlap="1" wp14:anchorId="2D51E216" wp14:editId="47F6CC5E">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21830" id="Rectángulo 12" o:spid="_x0000_s1026" style="position:absolute;margin-left:-55.55pt;margin-top:-98.4pt;width:595pt;height:848.3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2095" behindDoc="0" locked="0" layoutInCell="1" allowOverlap="1" wp14:anchorId="7B455037" wp14:editId="620B1DE5">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56B106" id="Grupo 16" o:spid="_x0000_s1026" style="position:absolute;margin-left:-13.65pt;margin-top:10.7pt;width:38.65pt;height:34.55pt;z-index:25165209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1119402D" w:rsidR="00F514A6" w:rsidRDefault="009C22F9"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57216" behindDoc="0" locked="0" layoutInCell="1" allowOverlap="1" wp14:anchorId="2E30A2A4" wp14:editId="5F86BBAC">
                <wp:simplePos x="0" y="0"/>
                <wp:positionH relativeFrom="column">
                  <wp:posOffset>-253365</wp:posOffset>
                </wp:positionH>
                <wp:positionV relativeFrom="paragraph">
                  <wp:posOffset>242570</wp:posOffset>
                </wp:positionV>
                <wp:extent cx="4848225" cy="2665730"/>
                <wp:effectExtent l="0" t="0" r="0" b="1270"/>
                <wp:wrapNone/>
                <wp:docPr id="11" name="Cuadro de texto 11"/>
                <wp:cNvGraphicFramePr/>
                <a:graphic xmlns:a="http://schemas.openxmlformats.org/drawingml/2006/main">
                  <a:graphicData uri="http://schemas.microsoft.com/office/word/2010/wordprocessingShape">
                    <wps:wsp>
                      <wps:cNvSpPr txBox="1"/>
                      <wps:spPr>
                        <a:xfrm>
                          <a:off x="0" y="0"/>
                          <a:ext cx="4848225" cy="2665730"/>
                        </a:xfrm>
                        <a:prstGeom prst="rect">
                          <a:avLst/>
                        </a:prstGeom>
                        <a:noFill/>
                        <a:ln w="6350">
                          <a:noFill/>
                        </a:ln>
                      </wps:spPr>
                      <wps:txbx>
                        <w:txbxContent>
                          <w:p w14:paraId="3DB9E0C4" w14:textId="57F9B1DC" w:rsidR="00F36513" w:rsidRPr="00340E0C" w:rsidRDefault="00F36513" w:rsidP="00132FD0">
                            <w:pPr>
                              <w:rPr>
                                <w:rFonts w:ascii="Stag Book" w:hAnsi="Stag Book" w:cs="Arial"/>
                                <w:color w:val="FFFFFF" w:themeColor="background1"/>
                                <w:sz w:val="80"/>
                                <w:szCs w:val="80"/>
                                <w:lang w:val="es-419"/>
                              </w:rPr>
                            </w:pPr>
                            <w:r>
                              <w:rPr>
                                <w:rFonts w:ascii="Stag Book" w:hAnsi="Stag Book" w:cs="Arial"/>
                                <w:color w:val="FFFFFF" w:themeColor="background1"/>
                                <w:sz w:val="80"/>
                                <w:szCs w:val="80"/>
                              </w:rPr>
                              <w:t>ADMINISTRACIÓN DE BASE DE DATOS</w:t>
                            </w:r>
                          </w:p>
                          <w:p w14:paraId="1EF099B8" w14:textId="77777777" w:rsidR="00F36513" w:rsidRPr="00340E0C" w:rsidRDefault="00F36513">
                            <w:pPr>
                              <w:rPr>
                                <w:rFonts w:ascii="Stag Book" w:hAnsi="Stag Book"/>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95pt;margin-top:19.1pt;width:381.75pt;height:209.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" filled="f" stroked="f" strokeweight=".5pt">
                <v:textbox>
                  <w:txbxContent>
                    <w:p w14:paraId="3DB9E0C4" w14:textId="57F9B1DC" w:rsidR="00F36513" w:rsidRPr="00340E0C" w:rsidRDefault="00F36513" w:rsidP="00132FD0">
                      <w:pPr>
                        <w:rPr>
                          <w:rFonts w:ascii="Stag Book" w:hAnsi="Stag Book" w:cs="Arial"/>
                          <w:color w:val="FFFFFF" w:themeColor="background1"/>
                          <w:sz w:val="80"/>
                          <w:szCs w:val="80"/>
                          <w:lang w:val="es-419"/>
                        </w:rPr>
                      </w:pPr>
                      <w:r>
                        <w:rPr>
                          <w:rFonts w:ascii="Stag Book" w:hAnsi="Stag Book" w:cs="Arial"/>
                          <w:color w:val="FFFFFF" w:themeColor="background1"/>
                          <w:sz w:val="80"/>
                          <w:szCs w:val="80"/>
                        </w:rPr>
                        <w:t>ADMINISTRACIÓN DE BASE DE DATOS</w:t>
                      </w:r>
                    </w:p>
                    <w:p w14:paraId="1EF099B8" w14:textId="77777777" w:rsidR="00F36513" w:rsidRPr="00340E0C" w:rsidRDefault="00F36513">
                      <w:pPr>
                        <w:rPr>
                          <w:rFonts w:ascii="Stag Book" w:hAnsi="Stag Book"/>
                          <w:lang w:val="es-419"/>
                        </w:rPr>
                      </w:pPr>
                    </w:p>
                  </w:txbxContent>
                </v:textbox>
              </v:shape>
            </w:pict>
          </mc:Fallback>
        </mc:AlternateContent>
      </w:r>
    </w:p>
    <w:p w14:paraId="170A0152" w14:textId="0907F39B" w:rsidR="00F514A6" w:rsidRDefault="00F514A6" w:rsidP="00E83472">
      <w:pPr>
        <w:jc w:val="both"/>
        <w:rPr>
          <w:rFonts w:ascii="Arial" w:hAnsi="Arial" w:cs="Arial"/>
          <w:b/>
          <w:bCs/>
          <w:lang w:val="es-419"/>
        </w:rPr>
      </w:pP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55168" behindDoc="0" locked="0" layoutInCell="1" allowOverlap="1" wp14:anchorId="49ED41B1" wp14:editId="4EDA9B63">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65FD3EC5" w:rsidR="00F36513" w:rsidRDefault="00F36513" w:rsidP="00F514A6">
                            <w:pPr>
                              <w:rPr>
                                <w:rFonts w:ascii="Arial" w:hAnsi="Arial" w:cs="Arial"/>
                                <w:color w:val="FFFFFF" w:themeColor="background1"/>
                                <w:lang w:val="es-ES"/>
                              </w:rPr>
                            </w:pPr>
                            <w:bookmarkStart w:id="0" w:name="_Hlk72862875"/>
                            <w:r>
                              <w:rPr>
                                <w:rFonts w:ascii="Stag Book" w:hAnsi="Stag Book" w:cs="Arial"/>
                                <w:color w:val="FFFFFF" w:themeColor="background1"/>
                              </w:rPr>
                              <w:t>Tema</w:t>
                            </w:r>
                            <w:r w:rsidRPr="00293564">
                              <w:rPr>
                                <w:rFonts w:ascii="Stag Book" w:hAnsi="Stag Book" w:cs="Arial"/>
                                <w:color w:val="FFFFFF" w:themeColor="background1"/>
                              </w:rPr>
                              <w:t xml:space="preserve"> Nº1</w:t>
                            </w:r>
                            <w:bookmarkEnd w:id="0"/>
                            <w:r w:rsidRPr="00293564">
                              <w:rPr>
                                <w:rFonts w:ascii="Stag Book" w:hAnsi="Stag Book" w:cs="Arial"/>
                                <w:color w:val="FFFFFF" w:themeColor="background1"/>
                              </w:rPr>
                              <w:t>:</w:t>
                            </w:r>
                            <w:r w:rsidRPr="00132FD0">
                              <w:rPr>
                                <w:rFonts w:ascii="Arial" w:hAnsi="Arial" w:cs="Arial"/>
                                <w:b/>
                                <w:bCs/>
                                <w:color w:val="FFFFFF" w:themeColor="background1"/>
                                <w:lang w:val="es-ES"/>
                              </w:rPr>
                              <w:br/>
                            </w:r>
                            <w:r w:rsidRPr="009C22F9">
                              <w:rPr>
                                <w:rFonts w:ascii="Arial" w:hAnsi="Arial" w:cs="Arial"/>
                                <w:b/>
                                <w:color w:val="FFFFFF" w:themeColor="background1"/>
                                <w:lang w:val="es-ES"/>
                              </w:rPr>
                              <w:t>Instalación de Oracle 11g</w:t>
                            </w:r>
                          </w:p>
                          <w:p w14:paraId="787A4A95" w14:textId="77777777" w:rsidR="00F36513" w:rsidRPr="00132FD0" w:rsidRDefault="00F36513" w:rsidP="00F514A6">
                            <w:pPr>
                              <w:rPr>
                                <w:rFonts w:ascii="Arial" w:hAnsi="Arial" w:cs="Arial"/>
                                <w:b/>
                                <w:bCs/>
                                <w:color w:val="FFFFFF" w:themeColor="background1"/>
                                <w:lang w:val="es-ES"/>
                              </w:rPr>
                            </w:pPr>
                          </w:p>
                          <w:p w14:paraId="4472565A" w14:textId="77777777" w:rsidR="00F36513" w:rsidRDefault="00F36513" w:rsidP="009C22F9">
                            <w:pPr>
                              <w:jc w:val="both"/>
                              <w:rPr>
                                <w:rFonts w:ascii="Stag Book" w:hAnsi="Stag Book" w:cs="Arial"/>
                                <w:color w:val="FFFFFF" w:themeColor="background1"/>
                              </w:rPr>
                            </w:pPr>
                            <w:r w:rsidRPr="00293564">
                              <w:rPr>
                                <w:rFonts w:ascii="Stag Book" w:hAnsi="Stag Book" w:cs="Arial"/>
                                <w:color w:val="FFFFFF" w:themeColor="background1"/>
                              </w:rPr>
                              <w:t>Indicador de logro Nº1:</w:t>
                            </w:r>
                          </w:p>
                          <w:p w14:paraId="3DE727A1" w14:textId="0C097917" w:rsidR="00614050" w:rsidRPr="00614050" w:rsidRDefault="00614050" w:rsidP="00614050">
                            <w:pPr>
                              <w:jc w:val="both"/>
                              <w:rPr>
                                <w:rFonts w:ascii="Arial" w:hAnsi="Arial" w:cs="Arial"/>
                                <w:color w:val="FFFFFF" w:themeColor="background1"/>
                              </w:rPr>
                            </w:pPr>
                            <w:r w:rsidRPr="00614050">
                              <w:rPr>
                                <w:rFonts w:ascii="Arial" w:hAnsi="Arial" w:cs="Arial"/>
                                <w:color w:val="FFFFFF" w:themeColor="background1"/>
                              </w:rPr>
                              <w:t>Configura</w:t>
                            </w:r>
                            <w:r w:rsidR="00AE458B">
                              <w:rPr>
                                <w:rFonts w:ascii="Arial" w:hAnsi="Arial" w:cs="Arial"/>
                                <w:color w:val="FFFFFF" w:themeColor="background1"/>
                              </w:rPr>
                              <w:t xml:space="preserve"> </w:t>
                            </w:r>
                            <w:r w:rsidRPr="00614050">
                              <w:rPr>
                                <w:rFonts w:ascii="Arial" w:hAnsi="Arial" w:cs="Arial"/>
                                <w:color w:val="FFFFFF" w:themeColor="background1"/>
                              </w:rPr>
                              <w:t>componentes para una conexión con la BD Oracle 11g</w:t>
                            </w:r>
                            <w:r>
                              <w:rPr>
                                <w:rFonts w:ascii="Arial" w:hAnsi="Arial" w:cs="Arial"/>
                                <w:color w:val="FFFFFF" w:themeColor="background1"/>
                              </w:rPr>
                              <w:t>.</w:t>
                            </w:r>
                            <w:del w:id="1" w:author="Rosalia Anais Ojeda Albujar" w:date="2021-07-14T15:28:00Z">
                              <w:r w:rsidRPr="00614050" w:rsidDel="00604B12">
                                <w:rPr>
                                  <w:rFonts w:ascii="Arial" w:hAnsi="Arial" w:cs="Arial"/>
                                  <w:color w:val="FFFFFF" w:themeColor="background1"/>
                                </w:rPr>
                                <w:delText>, interactuando con la herramienta SQL *PLUS y SQL developer, cumpliendo con los requerimientos de hardware.</w:delText>
                              </w:r>
                            </w:del>
                          </w:p>
                          <w:p w14:paraId="4A8CAED2" w14:textId="0FC52476" w:rsidR="00F36513" w:rsidRPr="006C37AD" w:rsidRDefault="00F36513" w:rsidP="009C22F9">
                            <w:pPr>
                              <w:jc w:val="both"/>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65FD3EC5" w:rsidR="00F36513" w:rsidRDefault="00F36513" w:rsidP="00F514A6">
                      <w:pPr>
                        <w:rPr>
                          <w:rFonts w:ascii="Arial" w:hAnsi="Arial" w:cs="Arial"/>
                          <w:color w:val="FFFFFF" w:themeColor="background1"/>
                          <w:lang w:val="es-ES"/>
                        </w:rPr>
                      </w:pPr>
                      <w:bookmarkStart w:id="2" w:name="_Hlk72862875"/>
                      <w:r>
                        <w:rPr>
                          <w:rFonts w:ascii="Stag Book" w:hAnsi="Stag Book" w:cs="Arial"/>
                          <w:color w:val="FFFFFF" w:themeColor="background1"/>
                        </w:rPr>
                        <w:t>Tema</w:t>
                      </w:r>
                      <w:r w:rsidRPr="00293564">
                        <w:rPr>
                          <w:rFonts w:ascii="Stag Book" w:hAnsi="Stag Book" w:cs="Arial"/>
                          <w:color w:val="FFFFFF" w:themeColor="background1"/>
                        </w:rPr>
                        <w:t xml:space="preserve"> Nº1</w:t>
                      </w:r>
                      <w:bookmarkEnd w:id="2"/>
                      <w:r w:rsidRPr="00293564">
                        <w:rPr>
                          <w:rFonts w:ascii="Stag Book" w:hAnsi="Stag Book" w:cs="Arial"/>
                          <w:color w:val="FFFFFF" w:themeColor="background1"/>
                        </w:rPr>
                        <w:t>:</w:t>
                      </w:r>
                      <w:r w:rsidRPr="00132FD0">
                        <w:rPr>
                          <w:rFonts w:ascii="Arial" w:hAnsi="Arial" w:cs="Arial"/>
                          <w:b/>
                          <w:bCs/>
                          <w:color w:val="FFFFFF" w:themeColor="background1"/>
                          <w:lang w:val="es-ES"/>
                        </w:rPr>
                        <w:br/>
                      </w:r>
                      <w:r w:rsidRPr="009C22F9">
                        <w:rPr>
                          <w:rFonts w:ascii="Arial" w:hAnsi="Arial" w:cs="Arial"/>
                          <w:b/>
                          <w:color w:val="FFFFFF" w:themeColor="background1"/>
                          <w:lang w:val="es-ES"/>
                        </w:rPr>
                        <w:t>Instalación de Oracle 11g</w:t>
                      </w:r>
                    </w:p>
                    <w:p w14:paraId="787A4A95" w14:textId="77777777" w:rsidR="00F36513" w:rsidRPr="00132FD0" w:rsidRDefault="00F36513" w:rsidP="00F514A6">
                      <w:pPr>
                        <w:rPr>
                          <w:rFonts w:ascii="Arial" w:hAnsi="Arial" w:cs="Arial"/>
                          <w:b/>
                          <w:bCs/>
                          <w:color w:val="FFFFFF" w:themeColor="background1"/>
                          <w:lang w:val="es-ES"/>
                        </w:rPr>
                      </w:pPr>
                    </w:p>
                    <w:p w14:paraId="4472565A" w14:textId="77777777" w:rsidR="00F36513" w:rsidRDefault="00F36513" w:rsidP="009C22F9">
                      <w:pPr>
                        <w:jc w:val="both"/>
                        <w:rPr>
                          <w:rFonts w:ascii="Stag Book" w:hAnsi="Stag Book" w:cs="Arial"/>
                          <w:color w:val="FFFFFF" w:themeColor="background1"/>
                        </w:rPr>
                      </w:pPr>
                      <w:r w:rsidRPr="00293564">
                        <w:rPr>
                          <w:rFonts w:ascii="Stag Book" w:hAnsi="Stag Book" w:cs="Arial"/>
                          <w:color w:val="FFFFFF" w:themeColor="background1"/>
                        </w:rPr>
                        <w:t>Indicador de logro Nº1:</w:t>
                      </w:r>
                    </w:p>
                    <w:p w14:paraId="3DE727A1" w14:textId="0C097917" w:rsidR="00614050" w:rsidRPr="00614050" w:rsidRDefault="00614050" w:rsidP="00614050">
                      <w:pPr>
                        <w:jc w:val="both"/>
                        <w:rPr>
                          <w:rFonts w:ascii="Arial" w:hAnsi="Arial" w:cs="Arial"/>
                          <w:color w:val="FFFFFF" w:themeColor="background1"/>
                        </w:rPr>
                      </w:pPr>
                      <w:r w:rsidRPr="00614050">
                        <w:rPr>
                          <w:rFonts w:ascii="Arial" w:hAnsi="Arial" w:cs="Arial"/>
                          <w:color w:val="FFFFFF" w:themeColor="background1"/>
                        </w:rPr>
                        <w:t>Configura</w:t>
                      </w:r>
                      <w:r w:rsidR="00AE458B">
                        <w:rPr>
                          <w:rFonts w:ascii="Arial" w:hAnsi="Arial" w:cs="Arial"/>
                          <w:color w:val="FFFFFF" w:themeColor="background1"/>
                        </w:rPr>
                        <w:t xml:space="preserve"> </w:t>
                      </w:r>
                      <w:r w:rsidRPr="00614050">
                        <w:rPr>
                          <w:rFonts w:ascii="Arial" w:hAnsi="Arial" w:cs="Arial"/>
                          <w:color w:val="FFFFFF" w:themeColor="background1"/>
                        </w:rPr>
                        <w:t>componentes para una conexión con la BD Oracle 11g</w:t>
                      </w:r>
                      <w:r>
                        <w:rPr>
                          <w:rFonts w:ascii="Arial" w:hAnsi="Arial" w:cs="Arial"/>
                          <w:color w:val="FFFFFF" w:themeColor="background1"/>
                        </w:rPr>
                        <w:t>.</w:t>
                      </w:r>
                      <w:del w:id="3" w:author="Rosalia Anais Ojeda Albujar" w:date="2021-07-14T15:28:00Z">
                        <w:r w:rsidRPr="00614050" w:rsidDel="00604B12">
                          <w:rPr>
                            <w:rFonts w:ascii="Arial" w:hAnsi="Arial" w:cs="Arial"/>
                            <w:color w:val="FFFFFF" w:themeColor="background1"/>
                          </w:rPr>
                          <w:delText>, interactuando con la herramienta SQL *PLUS y SQL developer, cumpliendo con los requerimientos de hardware.</w:delText>
                        </w:r>
                      </w:del>
                    </w:p>
                    <w:p w14:paraId="4A8CAED2" w14:textId="0FC52476" w:rsidR="00F36513" w:rsidRPr="006C37AD" w:rsidRDefault="00F36513" w:rsidP="009C22F9">
                      <w:pPr>
                        <w:jc w:val="both"/>
                        <w:rPr>
                          <w:rFonts w:ascii="Arial" w:hAnsi="Arial" w:cs="Arial"/>
                          <w:color w:val="FFFFFF" w:themeColor="background1"/>
                        </w:rPr>
                      </w:pP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58240" behindDoc="0" locked="0" layoutInCell="1" allowOverlap="1" wp14:anchorId="3BBC6B4F" wp14:editId="33880001">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32524542"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Nº1</w:t>
      </w:r>
      <w:r w:rsidR="00736AE9" w:rsidRPr="00340E0C">
        <w:rPr>
          <w:rFonts w:ascii="Arial" w:hAnsi="Arial" w:cs="Arial"/>
          <w:b/>
          <w:bCs/>
          <w:color w:val="6F01EE"/>
        </w:rPr>
        <w:t>:</w:t>
      </w:r>
    </w:p>
    <w:p w14:paraId="60D8FCEA" w14:textId="77F22718" w:rsidR="00DD7CB3" w:rsidRPr="00293564" w:rsidRDefault="0006033F" w:rsidP="00736AE9">
      <w:pPr>
        <w:rPr>
          <w:rFonts w:ascii="Stag Book" w:hAnsi="Stag Book" w:cs="Arial"/>
          <w:color w:val="6F01EE"/>
          <w:sz w:val="36"/>
          <w:szCs w:val="36"/>
        </w:rPr>
      </w:pPr>
      <w:r>
        <w:rPr>
          <w:rFonts w:ascii="Stag Book" w:hAnsi="Stag Book" w:cs="Arial"/>
          <w:color w:val="6F01EE"/>
          <w:sz w:val="36"/>
          <w:szCs w:val="36"/>
        </w:rPr>
        <w:t>Instalación de Oracle 11g.</w:t>
      </w:r>
    </w:p>
    <w:p w14:paraId="716BDE9D" w14:textId="77777777" w:rsidR="00293564" w:rsidRPr="00340E0C" w:rsidRDefault="00293564" w:rsidP="00736AE9">
      <w:pPr>
        <w:rPr>
          <w:rFonts w:ascii="Arial" w:hAnsi="Arial" w:cs="Arial"/>
          <w:color w:val="6F01EE"/>
          <w:sz w:val="28"/>
          <w:szCs w:val="28"/>
        </w:rPr>
      </w:pPr>
    </w:p>
    <w:p w14:paraId="13DBCCED" w14:textId="2320C75C" w:rsidR="00736AE9" w:rsidRPr="00340E0C" w:rsidRDefault="0039318C" w:rsidP="00DD7CB3">
      <w:pPr>
        <w:jc w:val="both"/>
        <w:rPr>
          <w:rFonts w:ascii="Arial" w:hAnsi="Arial" w:cs="Arial"/>
          <w:b/>
          <w:bCs/>
          <w:color w:val="6F01EE"/>
        </w:rPr>
      </w:pPr>
      <w:r w:rsidRPr="00340E0C">
        <w:rPr>
          <w:rFonts w:ascii="Arial" w:hAnsi="Arial" w:cs="Arial"/>
          <w:b/>
          <w:bCs/>
          <w:color w:val="6F01EE"/>
        </w:rPr>
        <w:t>Subtema 1.1:</w:t>
      </w:r>
    </w:p>
    <w:p w14:paraId="0FB0470C" w14:textId="4CD4D4E2" w:rsidR="00736AE9" w:rsidRPr="00293564" w:rsidRDefault="00D904BC" w:rsidP="00DD7CB3">
      <w:pPr>
        <w:jc w:val="both"/>
        <w:rPr>
          <w:rFonts w:ascii="Stag Book" w:hAnsi="Stag Book" w:cs="Arial"/>
          <w:color w:val="6F01EE"/>
          <w:sz w:val="36"/>
          <w:szCs w:val="36"/>
          <w:lang w:eastAsia="es-MX"/>
        </w:rPr>
      </w:pPr>
      <w:r>
        <w:rPr>
          <w:rFonts w:ascii="Stag Book" w:hAnsi="Stag Book" w:cs="Arial"/>
          <w:color w:val="6F01EE"/>
          <w:sz w:val="36"/>
          <w:szCs w:val="36"/>
          <w:lang w:eastAsia="es-MX"/>
        </w:rPr>
        <w:t>Introducción a las Base de Datos Relacional y la Arquitectura de Oracle.</w:t>
      </w:r>
    </w:p>
    <w:p w14:paraId="6D0D62BE" w14:textId="77777777" w:rsidR="00DB67FB" w:rsidRDefault="00DB67FB" w:rsidP="00FF70B7">
      <w:pPr>
        <w:rPr>
          <w:rFonts w:ascii="Arial" w:hAnsi="Arial" w:cs="Arial"/>
          <w:color w:val="000000"/>
          <w:lang w:eastAsia="es-MX"/>
        </w:rPr>
      </w:pPr>
    </w:p>
    <w:p w14:paraId="71EC12CA" w14:textId="77777777" w:rsidR="00185CFC" w:rsidRPr="00185CFC" w:rsidRDefault="00185CFC" w:rsidP="00185CFC">
      <w:pPr>
        <w:rPr>
          <w:rFonts w:ascii="Stag Book" w:hAnsi="Stag Book"/>
          <w:b/>
          <w:sz w:val="22"/>
        </w:rPr>
      </w:pPr>
      <w:r w:rsidRPr="00185CFC">
        <w:rPr>
          <w:rFonts w:ascii="Stag Book" w:hAnsi="Stag Book"/>
          <w:b/>
          <w:sz w:val="22"/>
        </w:rPr>
        <w:t xml:space="preserve">Modelo Relacional </w:t>
      </w:r>
    </w:p>
    <w:p w14:paraId="0899C5EC" w14:textId="77777777" w:rsidR="00185CFC" w:rsidRPr="00185CFC" w:rsidRDefault="00185CFC" w:rsidP="00185CFC">
      <w:pPr>
        <w:rPr>
          <w:rFonts w:ascii="Stag Book" w:hAnsi="Stag Book"/>
          <w:sz w:val="22"/>
        </w:rPr>
      </w:pPr>
      <w:r w:rsidRPr="00185CFC">
        <w:rPr>
          <w:rFonts w:ascii="Stag Book" w:hAnsi="Stag Book"/>
          <w:sz w:val="22"/>
        </w:rPr>
        <w:t xml:space="preserve">El modelo relacional para la gestión de una base de datos es un modelo de datos basado en la lógica de predicado y en la teoría de conjuntos. Es el modelo más utilizado en la actualidad para modelar problemas reales y administrar datos dinámicamente. </w:t>
      </w:r>
    </w:p>
    <w:p w14:paraId="0E4AB000" w14:textId="77777777" w:rsidR="00185CFC" w:rsidRPr="00185CFC" w:rsidRDefault="00185CFC" w:rsidP="00185CFC">
      <w:pPr>
        <w:rPr>
          <w:rFonts w:ascii="Stag Book" w:hAnsi="Stag Book"/>
          <w:sz w:val="22"/>
        </w:rPr>
      </w:pPr>
    </w:p>
    <w:p w14:paraId="624EAB7E" w14:textId="77777777" w:rsidR="00185CFC" w:rsidRPr="00185CFC" w:rsidRDefault="00185CFC" w:rsidP="00185CFC">
      <w:pPr>
        <w:jc w:val="both"/>
        <w:rPr>
          <w:rFonts w:ascii="Stag Book" w:hAnsi="Stag Book"/>
          <w:sz w:val="22"/>
        </w:rPr>
      </w:pPr>
      <w:r w:rsidRPr="00185CFC">
        <w:rPr>
          <w:rFonts w:ascii="Stag Book" w:hAnsi="Stag Book"/>
          <w:sz w:val="22"/>
        </w:rPr>
        <w:t>En este modelo, todos los datos son almacenados en relaciones y como cada relación es un conjunto de datos, el orden en el que estos se almacenen no tiene mayor relevancia (a diferencia de otros modelos como el jerárquico y el de red). Esto tiene la considerable ventaja de que es más fácil de entender y de utilizar por un usuario no experto. La información puede ser recuperada o almacenada por medio de «consultas» que ofrecen una amplia flexibilidad y poder para administrar la información.</w:t>
      </w:r>
    </w:p>
    <w:p w14:paraId="7F15E327" w14:textId="77777777" w:rsidR="00185CFC" w:rsidRPr="00185CFC" w:rsidRDefault="00185CFC" w:rsidP="00185CFC">
      <w:pPr>
        <w:rPr>
          <w:rFonts w:ascii="Stag Book" w:hAnsi="Stag Book"/>
          <w:sz w:val="22"/>
        </w:rPr>
      </w:pPr>
    </w:p>
    <w:p w14:paraId="05B83BF8" w14:textId="77777777" w:rsidR="00185CFC" w:rsidRPr="00185CFC" w:rsidRDefault="00185CFC" w:rsidP="00185CFC">
      <w:pPr>
        <w:jc w:val="both"/>
        <w:rPr>
          <w:rFonts w:ascii="Stag Book" w:hAnsi="Stag Book"/>
          <w:sz w:val="22"/>
        </w:rPr>
      </w:pPr>
      <w:r w:rsidRPr="00185CFC">
        <w:rPr>
          <w:rFonts w:ascii="Stag Book" w:hAnsi="Stag Book"/>
          <w:sz w:val="22"/>
        </w:rPr>
        <w:t xml:space="preserve">Este modelo considera la base de datos como una colección de relaciones. De manera simple, una relación representa una tabla que no es más que un conjunto de filas, cada fila es un conjunto de campos y cada campo representa un valor que interpretado describe el mundo real. Cada fila también se puede denominar tupla o registro y a cada columna también se le puede llamar campo o atributo. </w:t>
      </w:r>
    </w:p>
    <w:p w14:paraId="07E142AF" w14:textId="77777777" w:rsidR="00185CFC" w:rsidRPr="00185CFC" w:rsidRDefault="00185CFC" w:rsidP="00185CFC">
      <w:pPr>
        <w:rPr>
          <w:rFonts w:ascii="Stag Book" w:hAnsi="Stag Book"/>
          <w:sz w:val="22"/>
        </w:rPr>
      </w:pPr>
    </w:p>
    <w:p w14:paraId="67C7DFC8" w14:textId="77777777" w:rsidR="00185CFC" w:rsidRPr="00185CFC" w:rsidRDefault="00185CFC" w:rsidP="00F62348">
      <w:pPr>
        <w:jc w:val="both"/>
        <w:rPr>
          <w:rFonts w:ascii="Stag Book" w:hAnsi="Stag Book"/>
          <w:sz w:val="22"/>
        </w:rPr>
      </w:pPr>
      <w:r w:rsidRPr="00185CFC">
        <w:rPr>
          <w:rFonts w:ascii="Stag Book" w:hAnsi="Stag Book"/>
          <w:sz w:val="22"/>
        </w:rPr>
        <w:t>Una tabla es una estructura lógica que sirve para almacenar los datos de un mismo tipo (desde el punto de vista conceptual). Almacenar los datos de un mismo tipo no significa que se almacenen sólo datos numéricos, o sólo datos alfanuméricos. Desde el punto de vista conceptual, esto significa que cada entidad se almacena en estructuras separadas.</w:t>
      </w:r>
    </w:p>
    <w:p w14:paraId="5563832F" w14:textId="524BF97C" w:rsidR="00185CFC" w:rsidRDefault="00185CFC" w:rsidP="00185CFC">
      <w:pPr>
        <w:rPr>
          <w:sz w:val="22"/>
        </w:rPr>
      </w:pPr>
    </w:p>
    <w:p w14:paraId="47AEF0EC" w14:textId="0FF74257" w:rsidR="00185CFC" w:rsidRDefault="00185CFC" w:rsidP="00185CFC">
      <w:pPr>
        <w:rPr>
          <w:sz w:val="22"/>
        </w:rPr>
      </w:pPr>
    </w:p>
    <w:p w14:paraId="1BB8BB81" w14:textId="4145C647" w:rsidR="00185CFC" w:rsidRDefault="00185CFC" w:rsidP="00185CFC">
      <w:pPr>
        <w:rPr>
          <w:sz w:val="22"/>
        </w:rPr>
      </w:pPr>
    </w:p>
    <w:p w14:paraId="2CD45F92" w14:textId="002E8795" w:rsidR="00185CFC" w:rsidRDefault="00185CFC" w:rsidP="00185CFC">
      <w:pPr>
        <w:rPr>
          <w:sz w:val="22"/>
        </w:rPr>
      </w:pPr>
    </w:p>
    <w:p w14:paraId="1414087E" w14:textId="554C3AD5" w:rsidR="00185CFC" w:rsidRDefault="00185CFC" w:rsidP="00185CFC">
      <w:pPr>
        <w:rPr>
          <w:sz w:val="22"/>
        </w:rPr>
      </w:pPr>
    </w:p>
    <w:p w14:paraId="6879D8B7" w14:textId="2600E72C" w:rsidR="00185CFC" w:rsidRDefault="00185CFC" w:rsidP="00185CFC">
      <w:pPr>
        <w:rPr>
          <w:sz w:val="22"/>
        </w:rPr>
      </w:pPr>
    </w:p>
    <w:p w14:paraId="0BB15928" w14:textId="387200CC" w:rsidR="00185CFC" w:rsidRDefault="00185CFC" w:rsidP="00185CFC">
      <w:pPr>
        <w:rPr>
          <w:sz w:val="22"/>
        </w:rPr>
      </w:pPr>
    </w:p>
    <w:p w14:paraId="08956103" w14:textId="12F8E4CA" w:rsidR="00185CFC" w:rsidRDefault="00185CFC" w:rsidP="00185CFC">
      <w:pPr>
        <w:rPr>
          <w:sz w:val="22"/>
        </w:rPr>
      </w:pPr>
    </w:p>
    <w:p w14:paraId="716DD459" w14:textId="16A605EE" w:rsidR="00185CFC" w:rsidRDefault="00185CFC" w:rsidP="00185CFC">
      <w:pPr>
        <w:rPr>
          <w:sz w:val="22"/>
        </w:rPr>
      </w:pPr>
    </w:p>
    <w:p w14:paraId="7A3E41AA" w14:textId="2C5378CF" w:rsidR="00185CFC" w:rsidRDefault="00185CFC" w:rsidP="00185CFC">
      <w:pPr>
        <w:rPr>
          <w:sz w:val="22"/>
        </w:rPr>
      </w:pPr>
    </w:p>
    <w:p w14:paraId="194E76E4" w14:textId="6A0DC686" w:rsidR="00185CFC" w:rsidRDefault="00185CFC" w:rsidP="00185CFC">
      <w:pPr>
        <w:rPr>
          <w:sz w:val="22"/>
        </w:rPr>
      </w:pPr>
    </w:p>
    <w:p w14:paraId="2D85E908" w14:textId="5087422C" w:rsidR="00185CFC" w:rsidRDefault="00185CFC" w:rsidP="00185CFC">
      <w:pPr>
        <w:rPr>
          <w:sz w:val="22"/>
        </w:rPr>
      </w:pPr>
    </w:p>
    <w:p w14:paraId="70027304" w14:textId="638C2A04" w:rsidR="00185CFC" w:rsidRDefault="00185CFC" w:rsidP="00185CFC">
      <w:pPr>
        <w:rPr>
          <w:sz w:val="22"/>
        </w:rPr>
      </w:pPr>
    </w:p>
    <w:p w14:paraId="1334D045" w14:textId="19CC1989" w:rsidR="00185CFC" w:rsidRDefault="00185CFC" w:rsidP="00185CFC">
      <w:pPr>
        <w:rPr>
          <w:sz w:val="22"/>
        </w:rPr>
      </w:pPr>
    </w:p>
    <w:p w14:paraId="45FC575D" w14:textId="31BC87C5" w:rsidR="00185CFC" w:rsidRDefault="00185CFC" w:rsidP="00185CFC">
      <w:pPr>
        <w:rPr>
          <w:sz w:val="22"/>
        </w:rPr>
      </w:pPr>
    </w:p>
    <w:p w14:paraId="28B16A1C" w14:textId="5D728545" w:rsidR="00185CFC" w:rsidRDefault="00185CFC" w:rsidP="00185CFC">
      <w:pPr>
        <w:rPr>
          <w:sz w:val="22"/>
        </w:rPr>
      </w:pPr>
    </w:p>
    <w:p w14:paraId="0D6F8548" w14:textId="3B5F3DAF" w:rsidR="00185CFC" w:rsidRDefault="00185CFC" w:rsidP="00185CFC">
      <w:pPr>
        <w:rPr>
          <w:sz w:val="22"/>
        </w:rPr>
      </w:pPr>
    </w:p>
    <w:p w14:paraId="4FCE2BEE" w14:textId="11B59973" w:rsidR="00185CFC" w:rsidRDefault="00185CFC" w:rsidP="00185CFC">
      <w:pPr>
        <w:rPr>
          <w:sz w:val="22"/>
        </w:rPr>
      </w:pPr>
    </w:p>
    <w:p w14:paraId="7389589A" w14:textId="5D93DB8E" w:rsidR="00185CFC" w:rsidRDefault="00185CFC" w:rsidP="00185CFC">
      <w:pPr>
        <w:rPr>
          <w:sz w:val="22"/>
        </w:rPr>
      </w:pPr>
    </w:p>
    <w:p w14:paraId="0C5AC4A9" w14:textId="77777777" w:rsidR="00185CFC" w:rsidRDefault="00185CFC" w:rsidP="00185CFC">
      <w:pPr>
        <w:rPr>
          <w:sz w:val="22"/>
        </w:rPr>
      </w:pPr>
    </w:p>
    <w:p w14:paraId="2D60CFB9" w14:textId="77777777" w:rsidR="00185CFC" w:rsidRDefault="00185CFC" w:rsidP="00185CFC">
      <w:pPr>
        <w:rPr>
          <w:sz w:val="22"/>
        </w:rPr>
      </w:pPr>
    </w:p>
    <w:p w14:paraId="5260F91C" w14:textId="77777777" w:rsidR="00185CFC" w:rsidRPr="00185CFC" w:rsidRDefault="00185CFC" w:rsidP="00185CFC">
      <w:pPr>
        <w:rPr>
          <w:rFonts w:ascii="Stag Book" w:hAnsi="Stag Book"/>
          <w:b/>
          <w:sz w:val="22"/>
        </w:rPr>
      </w:pPr>
      <w:r w:rsidRPr="00185CFC">
        <w:rPr>
          <w:rFonts w:ascii="Stag Book" w:hAnsi="Stag Book"/>
          <w:b/>
          <w:sz w:val="22"/>
        </w:rPr>
        <w:lastRenderedPageBreak/>
        <w:t xml:space="preserve">Componentes de la Arquitectura de una Base de Datos </w:t>
      </w:r>
    </w:p>
    <w:p w14:paraId="6D4184D4" w14:textId="77777777" w:rsidR="00185CFC" w:rsidRPr="00185CFC" w:rsidRDefault="00185CFC" w:rsidP="00185CFC">
      <w:pPr>
        <w:jc w:val="both"/>
        <w:rPr>
          <w:rFonts w:ascii="Stag Book" w:hAnsi="Stag Book"/>
          <w:sz w:val="22"/>
        </w:rPr>
      </w:pPr>
      <w:r w:rsidRPr="00185CFC">
        <w:rPr>
          <w:rFonts w:ascii="Stag Book" w:hAnsi="Stag Book"/>
          <w:sz w:val="22"/>
        </w:rPr>
        <w:t>La arquitectura de ORACLE tiene tres componentes básicos: las estructuras de memoria para almacenar los datos y el código ejecutable, los procesos que corren el sistema de bases de datos y las tareas de cada usuario conectado a la base de datos y los archivos que sirven para el almacenamiento físico, en disco, de la información de la base de datos.</w:t>
      </w:r>
    </w:p>
    <w:p w14:paraId="0591BB2C" w14:textId="226DF454" w:rsidR="00185CFC" w:rsidRPr="00185CFC" w:rsidRDefault="00185CFC" w:rsidP="00185CFC">
      <w:pPr>
        <w:jc w:val="both"/>
        <w:rPr>
          <w:rFonts w:ascii="Stag Book" w:hAnsi="Stag Book"/>
          <w:sz w:val="22"/>
        </w:rPr>
      </w:pPr>
    </w:p>
    <w:p w14:paraId="42C627BA" w14:textId="3E8EEA66" w:rsidR="00185CFC" w:rsidRPr="00185CFC" w:rsidRDefault="00185CFC" w:rsidP="00185CFC">
      <w:pPr>
        <w:jc w:val="both"/>
        <w:rPr>
          <w:rFonts w:ascii="Stag Book" w:hAnsi="Stag Book"/>
          <w:sz w:val="22"/>
        </w:rPr>
      </w:pPr>
    </w:p>
    <w:p w14:paraId="46EEF2DF" w14:textId="0045B1C5" w:rsidR="00185CFC" w:rsidRPr="00185CFC" w:rsidRDefault="00185CFC" w:rsidP="00185CFC">
      <w:pPr>
        <w:jc w:val="both"/>
        <w:rPr>
          <w:rFonts w:ascii="Stag Book" w:hAnsi="Stag Book"/>
          <w:sz w:val="22"/>
        </w:rPr>
      </w:pPr>
      <w:r w:rsidRPr="00185CFC">
        <w:rPr>
          <w:rFonts w:ascii="Stag Book" w:hAnsi="Stag Book"/>
          <w:noProof/>
          <w:sz w:val="22"/>
          <w:lang w:eastAsia="es-PE"/>
        </w:rPr>
        <w:drawing>
          <wp:anchor distT="0" distB="0" distL="114300" distR="114300" simplePos="0" relativeHeight="251660288" behindDoc="0" locked="0" layoutInCell="1" allowOverlap="1" wp14:anchorId="202B618C" wp14:editId="0374F471">
            <wp:simplePos x="0" y="0"/>
            <wp:positionH relativeFrom="margin">
              <wp:align>right</wp:align>
            </wp:positionH>
            <wp:positionV relativeFrom="paragraph">
              <wp:posOffset>10795</wp:posOffset>
            </wp:positionV>
            <wp:extent cx="6115050" cy="6303205"/>
            <wp:effectExtent l="0" t="0" r="0" b="254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630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828DB" w14:textId="186BF293" w:rsidR="00185CFC" w:rsidRPr="00185CFC" w:rsidRDefault="00185CFC" w:rsidP="00185CFC">
      <w:pPr>
        <w:jc w:val="both"/>
        <w:rPr>
          <w:rFonts w:ascii="Stag Book" w:hAnsi="Stag Book"/>
          <w:sz w:val="22"/>
        </w:rPr>
      </w:pPr>
    </w:p>
    <w:p w14:paraId="00743D38" w14:textId="77777777" w:rsidR="00185CFC" w:rsidRPr="00185CFC" w:rsidRDefault="00185CFC" w:rsidP="00185CFC">
      <w:pPr>
        <w:jc w:val="both"/>
        <w:rPr>
          <w:rFonts w:ascii="Stag Book" w:hAnsi="Stag Book"/>
          <w:sz w:val="22"/>
        </w:rPr>
      </w:pPr>
    </w:p>
    <w:p w14:paraId="065D30CA" w14:textId="77777777" w:rsidR="00185CFC" w:rsidRPr="00185CFC" w:rsidRDefault="00185CFC" w:rsidP="00185CFC">
      <w:pPr>
        <w:jc w:val="both"/>
        <w:rPr>
          <w:rFonts w:ascii="Stag Book" w:hAnsi="Stag Book"/>
          <w:sz w:val="22"/>
        </w:rPr>
      </w:pPr>
    </w:p>
    <w:p w14:paraId="402565A3" w14:textId="77777777" w:rsidR="00185CFC" w:rsidRPr="00185CFC" w:rsidRDefault="00185CFC" w:rsidP="00185CFC">
      <w:pPr>
        <w:jc w:val="both"/>
        <w:rPr>
          <w:rFonts w:ascii="Stag Book" w:hAnsi="Stag Book"/>
          <w:sz w:val="22"/>
        </w:rPr>
      </w:pPr>
    </w:p>
    <w:p w14:paraId="75B902A6" w14:textId="61D88D9C" w:rsidR="00185CFC" w:rsidRPr="00185CFC" w:rsidRDefault="00185CFC" w:rsidP="00185CFC">
      <w:pPr>
        <w:jc w:val="both"/>
        <w:rPr>
          <w:rFonts w:ascii="Stag Book" w:hAnsi="Stag Book"/>
          <w:sz w:val="22"/>
        </w:rPr>
      </w:pPr>
    </w:p>
    <w:p w14:paraId="55A7927D" w14:textId="77777777" w:rsidR="00185CFC" w:rsidRPr="00185CFC" w:rsidRDefault="00185CFC" w:rsidP="00185CFC">
      <w:pPr>
        <w:jc w:val="both"/>
        <w:rPr>
          <w:rFonts w:ascii="Stag Book" w:hAnsi="Stag Book"/>
          <w:sz w:val="22"/>
        </w:rPr>
      </w:pPr>
    </w:p>
    <w:p w14:paraId="18ABACBD" w14:textId="35B76E2D" w:rsidR="00185CFC" w:rsidRPr="00185CFC" w:rsidRDefault="00185CFC" w:rsidP="00185CFC">
      <w:pPr>
        <w:jc w:val="both"/>
        <w:rPr>
          <w:rFonts w:ascii="Stag Book" w:hAnsi="Stag Book"/>
          <w:sz w:val="22"/>
        </w:rPr>
      </w:pPr>
    </w:p>
    <w:p w14:paraId="0D0E94A6" w14:textId="77777777" w:rsidR="00185CFC" w:rsidRPr="00185CFC" w:rsidRDefault="00185CFC" w:rsidP="00185CFC">
      <w:pPr>
        <w:jc w:val="both"/>
        <w:rPr>
          <w:rFonts w:ascii="Stag Book" w:hAnsi="Stag Book"/>
          <w:sz w:val="22"/>
        </w:rPr>
      </w:pPr>
    </w:p>
    <w:p w14:paraId="03694A72" w14:textId="77777777" w:rsidR="00185CFC" w:rsidRPr="00185CFC" w:rsidRDefault="00185CFC" w:rsidP="00185CFC">
      <w:pPr>
        <w:jc w:val="both"/>
        <w:rPr>
          <w:rFonts w:ascii="Stag Book" w:hAnsi="Stag Book"/>
          <w:sz w:val="22"/>
        </w:rPr>
      </w:pPr>
    </w:p>
    <w:p w14:paraId="7959BC58" w14:textId="744ED82E" w:rsidR="00185CFC" w:rsidRPr="00185CFC" w:rsidRDefault="00185CFC" w:rsidP="00185CFC">
      <w:pPr>
        <w:jc w:val="both"/>
        <w:rPr>
          <w:rFonts w:ascii="Stag Book" w:hAnsi="Stag Book"/>
          <w:sz w:val="22"/>
        </w:rPr>
      </w:pPr>
    </w:p>
    <w:p w14:paraId="029B805F" w14:textId="22FC7ECC" w:rsidR="00185CFC" w:rsidRPr="00185CFC" w:rsidRDefault="00185CFC" w:rsidP="00185CFC">
      <w:pPr>
        <w:jc w:val="both"/>
        <w:rPr>
          <w:rFonts w:ascii="Stag Book" w:hAnsi="Stag Book"/>
          <w:sz w:val="22"/>
        </w:rPr>
      </w:pPr>
    </w:p>
    <w:p w14:paraId="22986E7E" w14:textId="77777777" w:rsidR="00185CFC" w:rsidRPr="00185CFC" w:rsidRDefault="00185CFC" w:rsidP="00185CFC">
      <w:pPr>
        <w:jc w:val="both"/>
        <w:rPr>
          <w:rFonts w:ascii="Stag Book" w:hAnsi="Stag Book"/>
          <w:sz w:val="22"/>
        </w:rPr>
      </w:pPr>
    </w:p>
    <w:p w14:paraId="4CD3912C" w14:textId="77777777" w:rsidR="00185CFC" w:rsidRPr="00185CFC" w:rsidRDefault="00185CFC" w:rsidP="00185CFC">
      <w:pPr>
        <w:jc w:val="both"/>
        <w:rPr>
          <w:rFonts w:ascii="Stag Book" w:hAnsi="Stag Book"/>
          <w:sz w:val="22"/>
        </w:rPr>
      </w:pPr>
    </w:p>
    <w:p w14:paraId="6B7514B5" w14:textId="77777777" w:rsidR="00185CFC" w:rsidRPr="00185CFC" w:rsidRDefault="00185CFC" w:rsidP="00185CFC">
      <w:pPr>
        <w:jc w:val="both"/>
        <w:rPr>
          <w:rFonts w:ascii="Stag Book" w:hAnsi="Stag Book"/>
          <w:sz w:val="22"/>
        </w:rPr>
      </w:pPr>
    </w:p>
    <w:p w14:paraId="05A847C9" w14:textId="77777777" w:rsidR="00185CFC" w:rsidRPr="00185CFC" w:rsidRDefault="00185CFC" w:rsidP="00185CFC">
      <w:pPr>
        <w:jc w:val="both"/>
        <w:rPr>
          <w:rFonts w:ascii="Stag Book" w:hAnsi="Stag Book"/>
          <w:sz w:val="22"/>
        </w:rPr>
      </w:pPr>
    </w:p>
    <w:p w14:paraId="23D6B061" w14:textId="77777777" w:rsidR="00185CFC" w:rsidRPr="00185CFC" w:rsidRDefault="00185CFC" w:rsidP="00185CFC">
      <w:pPr>
        <w:jc w:val="both"/>
        <w:rPr>
          <w:rFonts w:ascii="Stag Book" w:hAnsi="Stag Book"/>
          <w:sz w:val="22"/>
        </w:rPr>
      </w:pPr>
    </w:p>
    <w:p w14:paraId="7E394237" w14:textId="77777777" w:rsidR="00185CFC" w:rsidRPr="00185CFC" w:rsidRDefault="00185CFC" w:rsidP="00185CFC">
      <w:pPr>
        <w:jc w:val="both"/>
        <w:rPr>
          <w:rFonts w:ascii="Stag Book" w:hAnsi="Stag Book"/>
          <w:sz w:val="22"/>
        </w:rPr>
      </w:pPr>
    </w:p>
    <w:p w14:paraId="75AE3508" w14:textId="77777777" w:rsidR="00185CFC" w:rsidRPr="00185CFC" w:rsidRDefault="00185CFC" w:rsidP="00185CFC">
      <w:pPr>
        <w:jc w:val="both"/>
        <w:rPr>
          <w:rFonts w:ascii="Stag Book" w:hAnsi="Stag Book"/>
          <w:sz w:val="22"/>
        </w:rPr>
      </w:pPr>
    </w:p>
    <w:p w14:paraId="37357A41" w14:textId="77777777" w:rsidR="00185CFC" w:rsidRPr="00185CFC" w:rsidRDefault="00185CFC" w:rsidP="00185CFC">
      <w:pPr>
        <w:jc w:val="both"/>
        <w:rPr>
          <w:rFonts w:ascii="Stag Book" w:hAnsi="Stag Book"/>
          <w:sz w:val="22"/>
        </w:rPr>
      </w:pPr>
    </w:p>
    <w:p w14:paraId="199FDD51" w14:textId="77777777" w:rsidR="00185CFC" w:rsidRPr="00185CFC" w:rsidRDefault="00185CFC" w:rsidP="00185CFC">
      <w:pPr>
        <w:jc w:val="both"/>
        <w:rPr>
          <w:rFonts w:ascii="Stag Book" w:hAnsi="Stag Book"/>
          <w:sz w:val="22"/>
        </w:rPr>
      </w:pPr>
    </w:p>
    <w:p w14:paraId="24FA2DC4" w14:textId="77777777" w:rsidR="00185CFC" w:rsidRPr="00185CFC" w:rsidRDefault="00185CFC" w:rsidP="00185CFC">
      <w:pPr>
        <w:jc w:val="both"/>
        <w:rPr>
          <w:rFonts w:ascii="Stag Book" w:hAnsi="Stag Book"/>
          <w:sz w:val="22"/>
        </w:rPr>
      </w:pPr>
    </w:p>
    <w:p w14:paraId="2CBA7AAB" w14:textId="77777777" w:rsidR="00185CFC" w:rsidRPr="00185CFC" w:rsidRDefault="00185CFC" w:rsidP="00185CFC">
      <w:pPr>
        <w:jc w:val="both"/>
        <w:rPr>
          <w:rFonts w:ascii="Stag Book" w:hAnsi="Stag Book"/>
          <w:sz w:val="22"/>
        </w:rPr>
      </w:pPr>
    </w:p>
    <w:p w14:paraId="0900AA05" w14:textId="77777777" w:rsidR="00185CFC" w:rsidRPr="00185CFC" w:rsidRDefault="00185CFC" w:rsidP="00185CFC">
      <w:pPr>
        <w:jc w:val="both"/>
        <w:rPr>
          <w:rFonts w:ascii="Stag Book" w:hAnsi="Stag Book"/>
          <w:sz w:val="22"/>
        </w:rPr>
      </w:pPr>
    </w:p>
    <w:p w14:paraId="7987489F" w14:textId="77777777" w:rsidR="00185CFC" w:rsidRPr="00185CFC" w:rsidRDefault="00185CFC" w:rsidP="00185CFC">
      <w:pPr>
        <w:jc w:val="both"/>
        <w:rPr>
          <w:rFonts w:ascii="Stag Book" w:hAnsi="Stag Book"/>
          <w:sz w:val="22"/>
        </w:rPr>
      </w:pPr>
    </w:p>
    <w:p w14:paraId="55F9EE8D" w14:textId="77777777" w:rsidR="00185CFC" w:rsidRPr="00185CFC" w:rsidRDefault="00185CFC" w:rsidP="00185CFC">
      <w:pPr>
        <w:jc w:val="both"/>
        <w:rPr>
          <w:rFonts w:ascii="Stag Book" w:hAnsi="Stag Book"/>
          <w:sz w:val="22"/>
        </w:rPr>
      </w:pPr>
    </w:p>
    <w:p w14:paraId="70417B8D" w14:textId="77777777" w:rsidR="00185CFC" w:rsidRPr="00185CFC" w:rsidRDefault="00185CFC" w:rsidP="00185CFC">
      <w:pPr>
        <w:jc w:val="both"/>
        <w:rPr>
          <w:rFonts w:ascii="Stag Book" w:hAnsi="Stag Book"/>
          <w:sz w:val="22"/>
        </w:rPr>
      </w:pPr>
    </w:p>
    <w:p w14:paraId="1B2DB262" w14:textId="77777777" w:rsidR="00185CFC" w:rsidRPr="00185CFC" w:rsidRDefault="00185CFC" w:rsidP="00185CFC">
      <w:pPr>
        <w:jc w:val="both"/>
        <w:rPr>
          <w:rFonts w:ascii="Stag Book" w:hAnsi="Stag Book"/>
          <w:sz w:val="22"/>
        </w:rPr>
      </w:pPr>
    </w:p>
    <w:p w14:paraId="43210B47" w14:textId="77777777" w:rsidR="00185CFC" w:rsidRPr="00185CFC" w:rsidRDefault="00185CFC" w:rsidP="00185CFC">
      <w:pPr>
        <w:jc w:val="both"/>
        <w:rPr>
          <w:rFonts w:ascii="Stag Book" w:hAnsi="Stag Book"/>
          <w:sz w:val="22"/>
        </w:rPr>
      </w:pPr>
    </w:p>
    <w:p w14:paraId="65BA8D0A" w14:textId="77777777" w:rsidR="00185CFC" w:rsidRPr="00185CFC" w:rsidRDefault="00185CFC" w:rsidP="00185CFC">
      <w:pPr>
        <w:jc w:val="both"/>
        <w:rPr>
          <w:rFonts w:ascii="Stag Book" w:hAnsi="Stag Book"/>
          <w:sz w:val="22"/>
        </w:rPr>
      </w:pPr>
    </w:p>
    <w:p w14:paraId="40C1A834" w14:textId="77777777" w:rsidR="00185CFC" w:rsidRPr="00185CFC" w:rsidRDefault="00185CFC" w:rsidP="00185CFC">
      <w:pPr>
        <w:jc w:val="both"/>
        <w:rPr>
          <w:rFonts w:ascii="Stag Book" w:hAnsi="Stag Book"/>
          <w:sz w:val="22"/>
        </w:rPr>
      </w:pPr>
    </w:p>
    <w:p w14:paraId="605E981F" w14:textId="77777777" w:rsidR="00185CFC" w:rsidRPr="00185CFC" w:rsidRDefault="00185CFC" w:rsidP="00185CFC">
      <w:pPr>
        <w:jc w:val="both"/>
        <w:rPr>
          <w:rFonts w:ascii="Stag Book" w:hAnsi="Stag Book"/>
          <w:sz w:val="22"/>
        </w:rPr>
      </w:pPr>
    </w:p>
    <w:p w14:paraId="27FED72C" w14:textId="77777777" w:rsidR="00185CFC" w:rsidRPr="00185CFC" w:rsidRDefault="00185CFC" w:rsidP="00185CFC">
      <w:pPr>
        <w:jc w:val="both"/>
        <w:rPr>
          <w:rFonts w:ascii="Stag Book" w:hAnsi="Stag Book"/>
          <w:sz w:val="22"/>
        </w:rPr>
      </w:pPr>
    </w:p>
    <w:p w14:paraId="76917AC3" w14:textId="77777777" w:rsidR="00185CFC" w:rsidRPr="00185CFC" w:rsidRDefault="00185CFC" w:rsidP="00185CFC">
      <w:pPr>
        <w:jc w:val="both"/>
        <w:rPr>
          <w:rFonts w:ascii="Stag Book" w:hAnsi="Stag Book"/>
          <w:sz w:val="22"/>
        </w:rPr>
      </w:pPr>
    </w:p>
    <w:p w14:paraId="461F8B7E" w14:textId="77777777" w:rsidR="00185CFC" w:rsidRPr="00185CFC" w:rsidRDefault="00185CFC" w:rsidP="00185CFC">
      <w:pPr>
        <w:jc w:val="both"/>
        <w:rPr>
          <w:rFonts w:ascii="Stag Book" w:hAnsi="Stag Book"/>
          <w:sz w:val="22"/>
        </w:rPr>
      </w:pPr>
    </w:p>
    <w:p w14:paraId="433735F8" w14:textId="77777777" w:rsidR="00185CFC" w:rsidRPr="00185CFC" w:rsidRDefault="00185CFC" w:rsidP="00185CFC">
      <w:pPr>
        <w:jc w:val="both"/>
        <w:rPr>
          <w:rFonts w:ascii="Stag Book" w:hAnsi="Stag Book"/>
          <w:sz w:val="22"/>
        </w:rPr>
      </w:pPr>
    </w:p>
    <w:p w14:paraId="381E32BA" w14:textId="77777777" w:rsidR="00185CFC" w:rsidRPr="00185CFC" w:rsidRDefault="00185CFC" w:rsidP="00185CFC">
      <w:pPr>
        <w:jc w:val="both"/>
        <w:rPr>
          <w:rFonts w:ascii="Stag Book" w:hAnsi="Stag Book"/>
          <w:sz w:val="22"/>
        </w:rPr>
      </w:pPr>
    </w:p>
    <w:p w14:paraId="798CD5EB" w14:textId="77777777" w:rsidR="00185CFC" w:rsidRPr="00185CFC" w:rsidRDefault="00185CFC" w:rsidP="00185CFC">
      <w:pPr>
        <w:jc w:val="both"/>
        <w:rPr>
          <w:rFonts w:ascii="Stag Book" w:hAnsi="Stag Book"/>
          <w:sz w:val="22"/>
        </w:rPr>
      </w:pPr>
    </w:p>
    <w:p w14:paraId="2AF79C19" w14:textId="77777777" w:rsidR="00185CFC" w:rsidRPr="00185CFC" w:rsidRDefault="00185CFC" w:rsidP="00185CFC">
      <w:pPr>
        <w:jc w:val="both"/>
        <w:rPr>
          <w:rFonts w:ascii="Stag Book" w:hAnsi="Stag Book"/>
          <w:sz w:val="22"/>
        </w:rPr>
      </w:pPr>
    </w:p>
    <w:p w14:paraId="782C2B25" w14:textId="77777777" w:rsidR="00185CFC" w:rsidRPr="00185CFC" w:rsidRDefault="00185CFC" w:rsidP="00185CFC">
      <w:pPr>
        <w:jc w:val="both"/>
        <w:rPr>
          <w:rFonts w:ascii="Stag Book" w:hAnsi="Stag Book"/>
          <w:sz w:val="22"/>
        </w:rPr>
      </w:pPr>
    </w:p>
    <w:p w14:paraId="51800FE5" w14:textId="77777777" w:rsidR="00185CFC" w:rsidRPr="00185CFC" w:rsidRDefault="00185CFC" w:rsidP="00185CFC">
      <w:pPr>
        <w:jc w:val="both"/>
        <w:rPr>
          <w:rFonts w:ascii="Stag Book" w:hAnsi="Stag Book"/>
          <w:sz w:val="22"/>
        </w:rPr>
      </w:pPr>
    </w:p>
    <w:p w14:paraId="38EE9BEF" w14:textId="77777777" w:rsidR="00185CFC" w:rsidRPr="00185CFC" w:rsidRDefault="00185CFC" w:rsidP="00185CFC">
      <w:pPr>
        <w:jc w:val="both"/>
        <w:rPr>
          <w:rFonts w:ascii="Stag Book" w:hAnsi="Stag Book"/>
          <w:sz w:val="22"/>
        </w:rPr>
      </w:pPr>
    </w:p>
    <w:p w14:paraId="34E0EE33" w14:textId="77777777" w:rsidR="00185CFC" w:rsidRPr="00185CFC" w:rsidRDefault="00185CFC" w:rsidP="00185CFC">
      <w:pPr>
        <w:jc w:val="both"/>
        <w:rPr>
          <w:rFonts w:ascii="Stag Book" w:hAnsi="Stag Book"/>
          <w:sz w:val="22"/>
        </w:rPr>
      </w:pPr>
    </w:p>
    <w:p w14:paraId="341EF438" w14:textId="77777777" w:rsidR="00185CFC" w:rsidRPr="00185CFC" w:rsidRDefault="00185CFC" w:rsidP="00185CFC">
      <w:pPr>
        <w:jc w:val="both"/>
        <w:rPr>
          <w:rFonts w:ascii="Stag Book" w:hAnsi="Stag Book"/>
          <w:sz w:val="22"/>
        </w:rPr>
      </w:pPr>
    </w:p>
    <w:p w14:paraId="228BCC15" w14:textId="77777777" w:rsidR="00185CFC" w:rsidRPr="00185CFC" w:rsidRDefault="00185CFC" w:rsidP="00185CFC">
      <w:pPr>
        <w:jc w:val="both"/>
        <w:rPr>
          <w:rFonts w:ascii="Stag Book" w:hAnsi="Stag Book"/>
          <w:sz w:val="22"/>
        </w:rPr>
      </w:pPr>
    </w:p>
    <w:p w14:paraId="1F69F2B4" w14:textId="77777777" w:rsidR="00185CFC" w:rsidRDefault="00185CFC" w:rsidP="00185CFC">
      <w:pPr>
        <w:rPr>
          <w:sz w:val="22"/>
        </w:rPr>
      </w:pPr>
    </w:p>
    <w:p w14:paraId="3E90B237" w14:textId="77777777" w:rsidR="00185CFC" w:rsidRPr="00185CFC" w:rsidRDefault="00185CFC" w:rsidP="00185CFC">
      <w:pPr>
        <w:rPr>
          <w:rFonts w:ascii="Stag Book" w:hAnsi="Stag Book"/>
          <w:b/>
          <w:sz w:val="22"/>
        </w:rPr>
      </w:pPr>
      <w:r w:rsidRPr="00185CFC">
        <w:rPr>
          <w:rFonts w:ascii="Stag Book" w:hAnsi="Stag Book"/>
          <w:b/>
          <w:sz w:val="22"/>
        </w:rPr>
        <w:t xml:space="preserve">Estructuras de memoria </w:t>
      </w:r>
    </w:p>
    <w:p w14:paraId="256AF686" w14:textId="77777777" w:rsidR="0003552F" w:rsidRDefault="0003552F" w:rsidP="0003552F">
      <w:pPr>
        <w:jc w:val="both"/>
        <w:rPr>
          <w:rFonts w:ascii="Stag Book" w:hAnsi="Stag Book"/>
          <w:sz w:val="22"/>
        </w:rPr>
      </w:pPr>
    </w:p>
    <w:p w14:paraId="5011C51E" w14:textId="3158596A" w:rsidR="00185CFC" w:rsidRPr="0003552F" w:rsidRDefault="00185CFC" w:rsidP="0003552F">
      <w:pPr>
        <w:jc w:val="both"/>
        <w:rPr>
          <w:rFonts w:ascii="Stag Book" w:hAnsi="Stag Book"/>
          <w:sz w:val="22"/>
        </w:rPr>
      </w:pPr>
      <w:r w:rsidRPr="0003552F">
        <w:rPr>
          <w:rFonts w:ascii="Stag Book" w:hAnsi="Stag Book"/>
          <w:sz w:val="22"/>
        </w:rPr>
        <w:t>Hay dos clases de memoria, una de ellas compartida por todos los usuarios conectados y otra, dedicada al trabajo de cada uno de ellos.</w:t>
      </w:r>
    </w:p>
    <w:p w14:paraId="54C3E145" w14:textId="77777777" w:rsidR="00185CFC" w:rsidRPr="0003552F" w:rsidRDefault="00185CFC" w:rsidP="0003552F">
      <w:pPr>
        <w:jc w:val="both"/>
        <w:rPr>
          <w:rFonts w:ascii="Stag Book" w:hAnsi="Stag Book"/>
          <w:sz w:val="22"/>
        </w:rPr>
      </w:pPr>
      <w:r w:rsidRPr="0003552F">
        <w:rPr>
          <w:rFonts w:ascii="Stag Book" w:hAnsi="Stag Book"/>
          <w:noProof/>
          <w:sz w:val="22"/>
          <w:lang w:eastAsia="es-PE"/>
        </w:rPr>
        <w:drawing>
          <wp:anchor distT="0" distB="0" distL="114300" distR="114300" simplePos="0" relativeHeight="251661312" behindDoc="0" locked="0" layoutInCell="1" allowOverlap="1" wp14:anchorId="22202284" wp14:editId="38D250DE">
            <wp:simplePos x="0" y="0"/>
            <wp:positionH relativeFrom="margin">
              <wp:align>right</wp:align>
            </wp:positionH>
            <wp:positionV relativeFrom="paragraph">
              <wp:posOffset>45085</wp:posOffset>
            </wp:positionV>
            <wp:extent cx="6086475" cy="2908047"/>
            <wp:effectExtent l="19050" t="19050" r="9525" b="26035"/>
            <wp:wrapNone/>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6475" cy="290804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9A5F7F1" w14:textId="77777777" w:rsidR="00185CFC" w:rsidRPr="0003552F" w:rsidRDefault="00185CFC" w:rsidP="0003552F">
      <w:pPr>
        <w:jc w:val="both"/>
        <w:rPr>
          <w:rFonts w:ascii="Stag Book" w:hAnsi="Stag Book"/>
          <w:sz w:val="22"/>
        </w:rPr>
      </w:pPr>
    </w:p>
    <w:p w14:paraId="6F25DD9F" w14:textId="77777777" w:rsidR="00185CFC" w:rsidRPr="0003552F" w:rsidRDefault="00185CFC" w:rsidP="0003552F">
      <w:pPr>
        <w:jc w:val="both"/>
        <w:rPr>
          <w:rFonts w:ascii="Stag Book" w:hAnsi="Stag Book"/>
          <w:sz w:val="22"/>
        </w:rPr>
      </w:pPr>
    </w:p>
    <w:p w14:paraId="1AB40D62" w14:textId="77777777" w:rsidR="00185CFC" w:rsidRPr="0003552F" w:rsidRDefault="00185CFC" w:rsidP="0003552F">
      <w:pPr>
        <w:jc w:val="both"/>
        <w:rPr>
          <w:rFonts w:ascii="Stag Book" w:hAnsi="Stag Book"/>
          <w:sz w:val="22"/>
        </w:rPr>
      </w:pPr>
    </w:p>
    <w:p w14:paraId="08721C61" w14:textId="77777777" w:rsidR="00185CFC" w:rsidRPr="0003552F" w:rsidRDefault="00185CFC" w:rsidP="0003552F">
      <w:pPr>
        <w:jc w:val="both"/>
        <w:rPr>
          <w:rFonts w:ascii="Stag Book" w:hAnsi="Stag Book"/>
          <w:sz w:val="22"/>
        </w:rPr>
      </w:pPr>
    </w:p>
    <w:p w14:paraId="1CB77C6C" w14:textId="77777777" w:rsidR="00185CFC" w:rsidRPr="0003552F" w:rsidRDefault="00185CFC" w:rsidP="0003552F">
      <w:pPr>
        <w:jc w:val="both"/>
        <w:rPr>
          <w:rFonts w:ascii="Stag Book" w:hAnsi="Stag Book"/>
          <w:sz w:val="22"/>
        </w:rPr>
      </w:pPr>
    </w:p>
    <w:p w14:paraId="462D0424" w14:textId="77777777" w:rsidR="00185CFC" w:rsidRPr="0003552F" w:rsidRDefault="00185CFC" w:rsidP="0003552F">
      <w:pPr>
        <w:jc w:val="both"/>
        <w:rPr>
          <w:rFonts w:ascii="Stag Book" w:hAnsi="Stag Book"/>
          <w:sz w:val="22"/>
        </w:rPr>
      </w:pPr>
    </w:p>
    <w:p w14:paraId="4804A8CD" w14:textId="77777777" w:rsidR="00185CFC" w:rsidRPr="0003552F" w:rsidRDefault="00185CFC" w:rsidP="0003552F">
      <w:pPr>
        <w:jc w:val="both"/>
        <w:rPr>
          <w:rFonts w:ascii="Stag Book" w:hAnsi="Stag Book"/>
          <w:sz w:val="22"/>
        </w:rPr>
      </w:pPr>
    </w:p>
    <w:p w14:paraId="75CCA480" w14:textId="77777777" w:rsidR="00185CFC" w:rsidRPr="0003552F" w:rsidRDefault="00185CFC" w:rsidP="0003552F">
      <w:pPr>
        <w:jc w:val="both"/>
        <w:rPr>
          <w:rFonts w:ascii="Stag Book" w:hAnsi="Stag Book"/>
          <w:sz w:val="22"/>
        </w:rPr>
      </w:pPr>
    </w:p>
    <w:p w14:paraId="46CFAF25" w14:textId="77777777" w:rsidR="00185CFC" w:rsidRPr="0003552F" w:rsidRDefault="00185CFC" w:rsidP="0003552F">
      <w:pPr>
        <w:jc w:val="both"/>
        <w:rPr>
          <w:rFonts w:ascii="Stag Book" w:hAnsi="Stag Book"/>
          <w:sz w:val="22"/>
        </w:rPr>
      </w:pPr>
    </w:p>
    <w:p w14:paraId="287F06F8" w14:textId="77777777" w:rsidR="00185CFC" w:rsidRPr="0003552F" w:rsidRDefault="00185CFC" w:rsidP="0003552F">
      <w:pPr>
        <w:jc w:val="both"/>
        <w:rPr>
          <w:rFonts w:ascii="Stag Book" w:hAnsi="Stag Book"/>
          <w:sz w:val="22"/>
        </w:rPr>
      </w:pPr>
    </w:p>
    <w:p w14:paraId="2C3B1A7B" w14:textId="77777777" w:rsidR="00185CFC" w:rsidRPr="0003552F" w:rsidRDefault="00185CFC" w:rsidP="0003552F">
      <w:pPr>
        <w:jc w:val="both"/>
        <w:rPr>
          <w:rFonts w:ascii="Stag Book" w:hAnsi="Stag Book"/>
          <w:sz w:val="22"/>
        </w:rPr>
      </w:pPr>
    </w:p>
    <w:p w14:paraId="7273B7F9" w14:textId="77777777" w:rsidR="00185CFC" w:rsidRPr="0003552F" w:rsidRDefault="00185CFC" w:rsidP="0003552F">
      <w:pPr>
        <w:jc w:val="both"/>
        <w:rPr>
          <w:rFonts w:ascii="Stag Book" w:hAnsi="Stag Book"/>
          <w:sz w:val="22"/>
        </w:rPr>
      </w:pPr>
    </w:p>
    <w:p w14:paraId="5C65BCBF" w14:textId="77777777" w:rsidR="00185CFC" w:rsidRPr="0003552F" w:rsidRDefault="00185CFC" w:rsidP="0003552F">
      <w:pPr>
        <w:jc w:val="both"/>
        <w:rPr>
          <w:rFonts w:ascii="Stag Book" w:hAnsi="Stag Book"/>
          <w:sz w:val="22"/>
        </w:rPr>
      </w:pPr>
    </w:p>
    <w:p w14:paraId="4606DDCD" w14:textId="77777777" w:rsidR="00185CFC" w:rsidRPr="0003552F" w:rsidRDefault="00185CFC" w:rsidP="0003552F">
      <w:pPr>
        <w:jc w:val="both"/>
        <w:rPr>
          <w:rFonts w:ascii="Stag Book" w:hAnsi="Stag Book"/>
          <w:sz w:val="22"/>
        </w:rPr>
      </w:pPr>
    </w:p>
    <w:p w14:paraId="1077E954" w14:textId="77777777" w:rsidR="00185CFC" w:rsidRPr="0003552F" w:rsidRDefault="00185CFC" w:rsidP="0003552F">
      <w:pPr>
        <w:jc w:val="both"/>
        <w:rPr>
          <w:rFonts w:ascii="Stag Book" w:hAnsi="Stag Book"/>
          <w:sz w:val="22"/>
        </w:rPr>
      </w:pPr>
    </w:p>
    <w:p w14:paraId="633EE58C" w14:textId="77777777" w:rsidR="00185CFC" w:rsidRPr="0003552F" w:rsidRDefault="00185CFC" w:rsidP="0003552F">
      <w:pPr>
        <w:jc w:val="both"/>
        <w:rPr>
          <w:rFonts w:ascii="Stag Book" w:hAnsi="Stag Book"/>
          <w:sz w:val="22"/>
        </w:rPr>
      </w:pPr>
    </w:p>
    <w:p w14:paraId="7EF9283D" w14:textId="77777777" w:rsidR="00185CFC" w:rsidRPr="0003552F" w:rsidRDefault="00185CFC" w:rsidP="0003552F">
      <w:pPr>
        <w:jc w:val="both"/>
        <w:rPr>
          <w:rFonts w:ascii="Stag Book" w:hAnsi="Stag Book"/>
          <w:sz w:val="22"/>
        </w:rPr>
      </w:pPr>
    </w:p>
    <w:p w14:paraId="37899A15" w14:textId="77777777" w:rsidR="00185CFC" w:rsidRPr="0003552F" w:rsidRDefault="00185CFC" w:rsidP="0003552F">
      <w:pPr>
        <w:jc w:val="both"/>
        <w:rPr>
          <w:rFonts w:ascii="Stag Book" w:hAnsi="Stag Book"/>
          <w:sz w:val="22"/>
        </w:rPr>
      </w:pPr>
    </w:p>
    <w:p w14:paraId="34E8DD17" w14:textId="3F2D1CB9" w:rsidR="00185CFC" w:rsidRPr="0003552F" w:rsidRDefault="00185CFC" w:rsidP="0003552F">
      <w:pPr>
        <w:jc w:val="both"/>
        <w:rPr>
          <w:rFonts w:ascii="Stag Book" w:hAnsi="Stag Book"/>
          <w:sz w:val="22"/>
        </w:rPr>
      </w:pPr>
      <w:r w:rsidRPr="0003552F">
        <w:rPr>
          <w:rFonts w:ascii="Stag Book" w:hAnsi="Stag Book"/>
          <w:sz w:val="22"/>
        </w:rPr>
        <w:t>El área global del sistema SGA (</w:t>
      </w:r>
      <w:r w:rsidR="0003552F">
        <w:rPr>
          <w:rFonts w:ascii="Stag Book" w:hAnsi="Stag Book"/>
          <w:sz w:val="22"/>
        </w:rPr>
        <w:t>S</w:t>
      </w:r>
      <w:r w:rsidRPr="0003552F">
        <w:rPr>
          <w:rFonts w:ascii="Stag Book" w:hAnsi="Stag Book"/>
          <w:sz w:val="22"/>
        </w:rPr>
        <w:t xml:space="preserve">ystem </w:t>
      </w:r>
      <w:r w:rsidR="0003552F">
        <w:rPr>
          <w:rFonts w:ascii="Stag Book" w:hAnsi="Stag Book"/>
          <w:sz w:val="22"/>
        </w:rPr>
        <w:t>G</w:t>
      </w:r>
      <w:r w:rsidRPr="0003552F">
        <w:rPr>
          <w:rFonts w:ascii="Stag Book" w:hAnsi="Stag Book"/>
          <w:sz w:val="22"/>
        </w:rPr>
        <w:t xml:space="preserve">lobal </w:t>
      </w:r>
      <w:r w:rsidR="0003552F">
        <w:rPr>
          <w:rFonts w:ascii="Stag Book" w:hAnsi="Stag Book"/>
          <w:sz w:val="22"/>
        </w:rPr>
        <w:t>A</w:t>
      </w:r>
      <w:r w:rsidRPr="0003552F">
        <w:rPr>
          <w:rFonts w:ascii="Stag Book" w:hAnsi="Stag Book"/>
          <w:sz w:val="22"/>
        </w:rPr>
        <w:t xml:space="preserve">rea), es el área compartida por todos los usuarios y se divide en tres partes: </w:t>
      </w:r>
    </w:p>
    <w:p w14:paraId="64767D71" w14:textId="77777777" w:rsidR="00185CFC" w:rsidRPr="0003552F" w:rsidRDefault="00185CFC" w:rsidP="0003552F">
      <w:pPr>
        <w:jc w:val="both"/>
        <w:rPr>
          <w:rFonts w:ascii="Stag Book" w:hAnsi="Stag Book"/>
          <w:sz w:val="22"/>
        </w:rPr>
      </w:pPr>
      <w:r w:rsidRPr="0003552F">
        <w:rPr>
          <w:rFonts w:ascii="Stag Book" w:hAnsi="Stag Book"/>
          <w:sz w:val="22"/>
        </w:rPr>
        <w:t xml:space="preserve">Fondo común compartido (Shared pool), en ella mantiene el diccionario de datos y las áreas compartidas de las órdenes SQL que se solicitan para su procesamiento. </w:t>
      </w:r>
    </w:p>
    <w:p w14:paraId="30B739D5" w14:textId="77777777" w:rsidR="00185CFC" w:rsidRPr="0003552F" w:rsidRDefault="00185CFC" w:rsidP="0003552F">
      <w:pPr>
        <w:jc w:val="both"/>
        <w:rPr>
          <w:rFonts w:ascii="Stag Book" w:hAnsi="Stag Book"/>
          <w:sz w:val="22"/>
        </w:rPr>
      </w:pPr>
    </w:p>
    <w:p w14:paraId="00327BCC" w14:textId="77777777" w:rsidR="00185CFC" w:rsidRPr="0003552F" w:rsidRDefault="00185CFC" w:rsidP="0003552F">
      <w:pPr>
        <w:jc w:val="both"/>
        <w:rPr>
          <w:rFonts w:ascii="Stag Book" w:hAnsi="Stag Book"/>
          <w:sz w:val="22"/>
        </w:rPr>
      </w:pPr>
      <w:r w:rsidRPr="0003552F">
        <w:rPr>
          <w:rFonts w:ascii="Stag Book" w:hAnsi="Stag Book"/>
          <w:sz w:val="22"/>
        </w:rPr>
        <w:t xml:space="preserve">Área de memoria rápida (Database buffer cache), donde mantiene los datos traídos por las órdenes SQL de los usuarios conectados a la base de datos. </w:t>
      </w:r>
    </w:p>
    <w:p w14:paraId="2BC3E54D" w14:textId="77777777" w:rsidR="00185CFC" w:rsidRPr="0003552F" w:rsidRDefault="00185CFC" w:rsidP="0003552F">
      <w:pPr>
        <w:jc w:val="both"/>
        <w:rPr>
          <w:rFonts w:ascii="Stag Book" w:hAnsi="Stag Book"/>
          <w:sz w:val="22"/>
        </w:rPr>
      </w:pPr>
    </w:p>
    <w:p w14:paraId="15408A8D" w14:textId="77777777" w:rsidR="00185CFC" w:rsidRPr="0003552F" w:rsidRDefault="00185CFC" w:rsidP="0003552F">
      <w:pPr>
        <w:jc w:val="both"/>
        <w:rPr>
          <w:rFonts w:ascii="Stag Book" w:hAnsi="Stag Book"/>
          <w:sz w:val="22"/>
        </w:rPr>
      </w:pPr>
      <w:r w:rsidRPr="0003552F">
        <w:rPr>
          <w:rFonts w:ascii="Stag Book" w:hAnsi="Stag Book"/>
          <w:sz w:val="22"/>
        </w:rPr>
        <w:t xml:space="preserve">Área de registros de rehacer (Redo log buffer), aquí se registran los cambios hechos a la base de datos. </w:t>
      </w:r>
    </w:p>
    <w:p w14:paraId="68100156" w14:textId="77777777" w:rsidR="00185CFC" w:rsidRPr="0003552F" w:rsidRDefault="00185CFC" w:rsidP="0003552F">
      <w:pPr>
        <w:jc w:val="both"/>
        <w:rPr>
          <w:rFonts w:ascii="Stag Book" w:hAnsi="Stag Book"/>
          <w:sz w:val="22"/>
        </w:rPr>
      </w:pPr>
    </w:p>
    <w:p w14:paraId="49103056" w14:textId="0CCCAC2A" w:rsidR="00185CFC" w:rsidRPr="0003552F" w:rsidRDefault="00185CFC" w:rsidP="0003552F">
      <w:pPr>
        <w:jc w:val="both"/>
        <w:rPr>
          <w:rFonts w:ascii="Stag Book" w:hAnsi="Stag Book"/>
          <w:sz w:val="22"/>
        </w:rPr>
      </w:pPr>
      <w:r w:rsidRPr="0003552F">
        <w:rPr>
          <w:rFonts w:ascii="Stag Book" w:hAnsi="Stag Book"/>
          <w:sz w:val="22"/>
        </w:rPr>
        <w:t>Por cada sesión de usuario, se crea también, en memoria, un área específica llamada área global de programa o PGA (</w:t>
      </w:r>
      <w:r w:rsidR="0003552F">
        <w:rPr>
          <w:rFonts w:ascii="Stag Book" w:hAnsi="Stag Book"/>
          <w:sz w:val="22"/>
        </w:rPr>
        <w:t>P</w:t>
      </w:r>
      <w:r w:rsidRPr="0003552F">
        <w:rPr>
          <w:rFonts w:ascii="Stag Book" w:hAnsi="Stag Book"/>
          <w:sz w:val="22"/>
        </w:rPr>
        <w:t xml:space="preserve">rogram </w:t>
      </w:r>
      <w:r w:rsidR="0003552F">
        <w:rPr>
          <w:rFonts w:ascii="Stag Book" w:hAnsi="Stag Book"/>
          <w:sz w:val="22"/>
        </w:rPr>
        <w:t>G</w:t>
      </w:r>
      <w:r w:rsidRPr="0003552F">
        <w:rPr>
          <w:rFonts w:ascii="Stag Book" w:hAnsi="Stag Book"/>
          <w:sz w:val="22"/>
        </w:rPr>
        <w:t xml:space="preserve">lobal </w:t>
      </w:r>
      <w:r w:rsidR="0003552F">
        <w:rPr>
          <w:rFonts w:ascii="Stag Book" w:hAnsi="Stag Book"/>
          <w:sz w:val="22"/>
        </w:rPr>
        <w:t>A</w:t>
      </w:r>
      <w:r w:rsidRPr="0003552F">
        <w:rPr>
          <w:rFonts w:ascii="Stag Book" w:hAnsi="Stag Book"/>
          <w:sz w:val="22"/>
        </w:rPr>
        <w:t>rea). Esta área no se comparte con las otras sesiones de usuario.</w:t>
      </w:r>
    </w:p>
    <w:p w14:paraId="0D1B22E5" w14:textId="77777777" w:rsidR="00185CFC" w:rsidRPr="0003552F" w:rsidRDefault="00185CFC" w:rsidP="0003552F">
      <w:pPr>
        <w:jc w:val="both"/>
        <w:rPr>
          <w:rFonts w:ascii="Stag Book" w:hAnsi="Stag Book"/>
          <w:sz w:val="22"/>
        </w:rPr>
      </w:pPr>
    </w:p>
    <w:p w14:paraId="651661E3" w14:textId="77777777" w:rsidR="00185CFC" w:rsidRPr="0003552F" w:rsidRDefault="00185CFC" w:rsidP="0003552F">
      <w:pPr>
        <w:jc w:val="both"/>
        <w:rPr>
          <w:rFonts w:ascii="Stag Book" w:hAnsi="Stag Book"/>
          <w:sz w:val="22"/>
        </w:rPr>
      </w:pPr>
      <w:r w:rsidRPr="0003552F">
        <w:rPr>
          <w:rFonts w:ascii="Stag Book" w:hAnsi="Stag Book"/>
          <w:sz w:val="22"/>
        </w:rPr>
        <w:t xml:space="preserve">Archivos de la base de datos </w:t>
      </w:r>
    </w:p>
    <w:p w14:paraId="26B6323C" w14:textId="77777777" w:rsidR="00185CFC" w:rsidRPr="0003552F" w:rsidRDefault="00185CFC" w:rsidP="0003552F">
      <w:pPr>
        <w:jc w:val="both"/>
        <w:rPr>
          <w:rFonts w:ascii="Stag Book" w:hAnsi="Stag Book"/>
          <w:sz w:val="22"/>
        </w:rPr>
      </w:pPr>
      <w:r w:rsidRPr="0003552F">
        <w:rPr>
          <w:rFonts w:ascii="Stag Book" w:hAnsi="Stag Book"/>
          <w:sz w:val="22"/>
        </w:rPr>
        <w:t>Los archivos que maneja ORACLE se clasifican en cuatro grupos:</w:t>
      </w:r>
    </w:p>
    <w:p w14:paraId="36B1E96F" w14:textId="4A0153DD" w:rsidR="00185CFC" w:rsidRPr="0003552F" w:rsidRDefault="0003552F" w:rsidP="0003552F">
      <w:pPr>
        <w:jc w:val="both"/>
        <w:rPr>
          <w:rFonts w:ascii="Stag Book" w:hAnsi="Stag Book"/>
          <w:sz w:val="22"/>
        </w:rPr>
      </w:pPr>
      <w:r w:rsidRPr="0003552F">
        <w:rPr>
          <w:rFonts w:ascii="Stag Book" w:hAnsi="Stag Book"/>
          <w:noProof/>
          <w:sz w:val="22"/>
          <w:lang w:eastAsia="es-PE"/>
        </w:rPr>
        <w:drawing>
          <wp:anchor distT="0" distB="0" distL="114300" distR="114300" simplePos="0" relativeHeight="251662336" behindDoc="0" locked="0" layoutInCell="1" allowOverlap="1" wp14:anchorId="2A3BB1BD" wp14:editId="777528DD">
            <wp:simplePos x="0" y="0"/>
            <wp:positionH relativeFrom="margin">
              <wp:align>right</wp:align>
            </wp:positionH>
            <wp:positionV relativeFrom="paragraph">
              <wp:posOffset>54610</wp:posOffset>
            </wp:positionV>
            <wp:extent cx="6076950" cy="1645285"/>
            <wp:effectExtent l="19050" t="19050" r="19050" b="12065"/>
            <wp:wrapNone/>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76950" cy="16452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25525A8" w14:textId="4A842161" w:rsidR="00185CFC" w:rsidRPr="0003552F" w:rsidRDefault="00185CFC" w:rsidP="0003552F">
      <w:pPr>
        <w:jc w:val="both"/>
        <w:rPr>
          <w:rFonts w:ascii="Stag Book" w:hAnsi="Stag Book"/>
          <w:sz w:val="22"/>
        </w:rPr>
      </w:pPr>
    </w:p>
    <w:p w14:paraId="7792922B" w14:textId="77777777" w:rsidR="00185CFC" w:rsidRPr="0003552F" w:rsidRDefault="00185CFC" w:rsidP="0003552F">
      <w:pPr>
        <w:jc w:val="both"/>
        <w:rPr>
          <w:rFonts w:ascii="Stag Book" w:hAnsi="Stag Book"/>
          <w:sz w:val="22"/>
        </w:rPr>
      </w:pPr>
    </w:p>
    <w:p w14:paraId="4CFE6A4A" w14:textId="77777777" w:rsidR="00185CFC" w:rsidRPr="0003552F" w:rsidRDefault="00185CFC" w:rsidP="0003552F">
      <w:pPr>
        <w:jc w:val="both"/>
        <w:rPr>
          <w:rFonts w:ascii="Stag Book" w:hAnsi="Stag Book"/>
          <w:sz w:val="22"/>
        </w:rPr>
      </w:pPr>
    </w:p>
    <w:p w14:paraId="57407DA9" w14:textId="77777777" w:rsidR="00185CFC" w:rsidRPr="0003552F" w:rsidRDefault="00185CFC" w:rsidP="0003552F">
      <w:pPr>
        <w:jc w:val="both"/>
        <w:rPr>
          <w:rFonts w:ascii="Stag Book" w:hAnsi="Stag Book"/>
          <w:sz w:val="22"/>
        </w:rPr>
      </w:pPr>
    </w:p>
    <w:p w14:paraId="6021A1FF" w14:textId="77777777" w:rsidR="00185CFC" w:rsidRPr="0003552F" w:rsidRDefault="00185CFC" w:rsidP="0003552F">
      <w:pPr>
        <w:jc w:val="both"/>
        <w:rPr>
          <w:rFonts w:ascii="Stag Book" w:hAnsi="Stag Book"/>
          <w:sz w:val="22"/>
        </w:rPr>
      </w:pPr>
    </w:p>
    <w:p w14:paraId="0550992B" w14:textId="77777777" w:rsidR="00185CFC" w:rsidRPr="0003552F" w:rsidRDefault="00185CFC" w:rsidP="0003552F">
      <w:pPr>
        <w:jc w:val="both"/>
        <w:rPr>
          <w:rFonts w:ascii="Stag Book" w:hAnsi="Stag Book"/>
          <w:sz w:val="22"/>
        </w:rPr>
      </w:pPr>
    </w:p>
    <w:p w14:paraId="0010BED2" w14:textId="77777777" w:rsidR="00185CFC" w:rsidRPr="0003552F" w:rsidRDefault="00185CFC" w:rsidP="0003552F">
      <w:pPr>
        <w:jc w:val="both"/>
        <w:rPr>
          <w:rFonts w:ascii="Stag Book" w:hAnsi="Stag Book"/>
          <w:sz w:val="22"/>
        </w:rPr>
      </w:pPr>
    </w:p>
    <w:p w14:paraId="1D753A9C" w14:textId="77777777" w:rsidR="00185CFC" w:rsidRPr="0003552F" w:rsidRDefault="00185CFC" w:rsidP="0003552F">
      <w:pPr>
        <w:jc w:val="both"/>
        <w:rPr>
          <w:rFonts w:ascii="Stag Book" w:hAnsi="Stag Book"/>
          <w:sz w:val="22"/>
        </w:rPr>
      </w:pPr>
    </w:p>
    <w:p w14:paraId="35562E9E" w14:textId="2AF35EA6" w:rsidR="00185CFC" w:rsidRDefault="00185CFC" w:rsidP="0003552F">
      <w:pPr>
        <w:jc w:val="both"/>
        <w:rPr>
          <w:rFonts w:ascii="Stag Book" w:hAnsi="Stag Book"/>
          <w:sz w:val="22"/>
        </w:rPr>
      </w:pPr>
    </w:p>
    <w:p w14:paraId="5582CB76" w14:textId="13A33EB4" w:rsidR="0003552F" w:rsidRDefault="0003552F" w:rsidP="0003552F">
      <w:pPr>
        <w:jc w:val="both"/>
        <w:rPr>
          <w:rFonts w:ascii="Stag Book" w:hAnsi="Stag Book"/>
          <w:sz w:val="22"/>
        </w:rPr>
      </w:pPr>
    </w:p>
    <w:p w14:paraId="341C74D2" w14:textId="3738BD2E" w:rsidR="00185CFC" w:rsidRPr="0003552F" w:rsidRDefault="00185CFC" w:rsidP="0003552F">
      <w:pPr>
        <w:rPr>
          <w:rFonts w:ascii="Stag Book" w:hAnsi="Stag Book"/>
          <w:b/>
          <w:sz w:val="22"/>
        </w:rPr>
      </w:pPr>
      <w:r w:rsidRPr="0003552F">
        <w:rPr>
          <w:rFonts w:ascii="Stag Book" w:hAnsi="Stag Book"/>
          <w:b/>
          <w:sz w:val="22"/>
        </w:rPr>
        <w:lastRenderedPageBreak/>
        <w:t>Los Archivos de Datos (Data</w:t>
      </w:r>
      <w:r w:rsidR="0003552F">
        <w:rPr>
          <w:rFonts w:ascii="Stag Book" w:hAnsi="Stag Book"/>
          <w:b/>
          <w:sz w:val="22"/>
        </w:rPr>
        <w:t>F</w:t>
      </w:r>
      <w:r w:rsidRPr="0003552F">
        <w:rPr>
          <w:rFonts w:ascii="Stag Book" w:hAnsi="Stag Book"/>
          <w:b/>
          <w:sz w:val="22"/>
        </w:rPr>
        <w:t xml:space="preserve">iles) </w:t>
      </w:r>
    </w:p>
    <w:p w14:paraId="3C2A57D6" w14:textId="77777777" w:rsidR="0003552F" w:rsidRDefault="0003552F" w:rsidP="0003552F">
      <w:pPr>
        <w:jc w:val="both"/>
        <w:rPr>
          <w:rFonts w:ascii="Stag Book" w:hAnsi="Stag Book"/>
          <w:sz w:val="22"/>
        </w:rPr>
      </w:pPr>
    </w:p>
    <w:p w14:paraId="42BA595B" w14:textId="1F4F317D" w:rsidR="00185CFC" w:rsidRPr="0003552F" w:rsidRDefault="00185CFC" w:rsidP="0003552F">
      <w:pPr>
        <w:jc w:val="both"/>
        <w:rPr>
          <w:rFonts w:ascii="Stag Book" w:hAnsi="Stag Book"/>
          <w:sz w:val="22"/>
        </w:rPr>
      </w:pPr>
      <w:r w:rsidRPr="0003552F">
        <w:rPr>
          <w:rFonts w:ascii="Stag Book" w:hAnsi="Stag Book"/>
          <w:sz w:val="22"/>
        </w:rPr>
        <w:t>Estos archivos sirven para el almacenamiento físico de las tablas, índices y agrupamientos (clusters), y procedimientos. Estos archivos, son los únicos que contienen los datos de los usuarios de la base de datos.</w:t>
      </w:r>
    </w:p>
    <w:p w14:paraId="0202D353" w14:textId="77777777" w:rsidR="00185CFC" w:rsidRPr="0003552F" w:rsidRDefault="00185CFC" w:rsidP="0003552F">
      <w:pPr>
        <w:jc w:val="both"/>
        <w:rPr>
          <w:rFonts w:ascii="Stag Book" w:hAnsi="Stag Book"/>
          <w:sz w:val="22"/>
        </w:rPr>
      </w:pPr>
    </w:p>
    <w:p w14:paraId="4171D3C5" w14:textId="77777777" w:rsidR="00185CFC" w:rsidRPr="0003552F" w:rsidRDefault="00185CFC" w:rsidP="0003552F">
      <w:pPr>
        <w:jc w:val="both"/>
        <w:rPr>
          <w:rFonts w:ascii="Stag Book" w:hAnsi="Stag Book"/>
          <w:sz w:val="22"/>
        </w:rPr>
      </w:pPr>
    </w:p>
    <w:p w14:paraId="46D60462" w14:textId="554925D2" w:rsidR="00185CFC" w:rsidRPr="0003552F" w:rsidRDefault="00185CFC" w:rsidP="0003552F">
      <w:pPr>
        <w:jc w:val="both"/>
        <w:rPr>
          <w:rFonts w:ascii="Stag Book" w:hAnsi="Stag Book"/>
          <w:sz w:val="22"/>
        </w:rPr>
      </w:pPr>
      <w:r w:rsidRPr="0003552F">
        <w:rPr>
          <w:rFonts w:ascii="Stag Book" w:hAnsi="Stag Book"/>
          <w:noProof/>
          <w:sz w:val="22"/>
          <w:lang w:eastAsia="es-PE"/>
        </w:rPr>
        <w:drawing>
          <wp:anchor distT="0" distB="0" distL="114300" distR="114300" simplePos="0" relativeHeight="251663360" behindDoc="0" locked="0" layoutInCell="1" allowOverlap="1" wp14:anchorId="5CA9D1E1" wp14:editId="64ADACC8">
            <wp:simplePos x="0" y="0"/>
            <wp:positionH relativeFrom="margin">
              <wp:align>right</wp:align>
            </wp:positionH>
            <wp:positionV relativeFrom="paragraph">
              <wp:posOffset>33020</wp:posOffset>
            </wp:positionV>
            <wp:extent cx="3267075" cy="1704975"/>
            <wp:effectExtent l="19050" t="19050" r="28575" b="28575"/>
            <wp:wrapSquare wrapText="bothSides"/>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7075" cy="17049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03552F">
        <w:rPr>
          <w:rFonts w:ascii="Stag Book" w:hAnsi="Stag Book"/>
          <w:sz w:val="22"/>
        </w:rPr>
        <w:t>Las unidades lógicas más grandes manejadas por ORACLE, para el almacenamiento de los datos, so</w:t>
      </w:r>
      <w:r w:rsidR="0003552F">
        <w:rPr>
          <w:rFonts w:ascii="Stag Book" w:hAnsi="Stag Book"/>
          <w:sz w:val="22"/>
        </w:rPr>
        <w:t>n llamadas espacios de tablas (T</w:t>
      </w:r>
      <w:r w:rsidRPr="0003552F">
        <w:rPr>
          <w:rFonts w:ascii="Stag Book" w:hAnsi="Stag Book"/>
          <w:sz w:val="22"/>
        </w:rPr>
        <w:t>ablespaces) que le permiten manejar y controlar el espacio en los discos.</w:t>
      </w:r>
    </w:p>
    <w:p w14:paraId="1B730FF3" w14:textId="77777777" w:rsidR="00185CFC" w:rsidRPr="0003552F" w:rsidRDefault="00185CFC" w:rsidP="0003552F">
      <w:pPr>
        <w:jc w:val="both"/>
        <w:rPr>
          <w:rFonts w:ascii="Stag Book" w:hAnsi="Stag Book"/>
          <w:sz w:val="22"/>
        </w:rPr>
      </w:pPr>
    </w:p>
    <w:p w14:paraId="2837A9C8" w14:textId="77777777" w:rsidR="00185CFC" w:rsidRPr="0003552F" w:rsidRDefault="00185CFC" w:rsidP="0003552F">
      <w:pPr>
        <w:jc w:val="both"/>
        <w:rPr>
          <w:rFonts w:ascii="Stag Book" w:hAnsi="Stag Book"/>
          <w:sz w:val="22"/>
        </w:rPr>
      </w:pPr>
    </w:p>
    <w:p w14:paraId="7A792296" w14:textId="77777777" w:rsidR="00185CFC" w:rsidRPr="0003552F" w:rsidRDefault="00185CFC" w:rsidP="0003552F">
      <w:pPr>
        <w:jc w:val="both"/>
        <w:rPr>
          <w:rFonts w:ascii="Stag Book" w:hAnsi="Stag Book"/>
          <w:sz w:val="22"/>
        </w:rPr>
      </w:pPr>
    </w:p>
    <w:p w14:paraId="1430D8E5" w14:textId="77777777" w:rsidR="00185CFC" w:rsidRPr="0003552F" w:rsidRDefault="00185CFC" w:rsidP="0003552F">
      <w:pPr>
        <w:jc w:val="both"/>
        <w:rPr>
          <w:rFonts w:ascii="Stag Book" w:hAnsi="Stag Book"/>
          <w:sz w:val="22"/>
        </w:rPr>
      </w:pPr>
    </w:p>
    <w:p w14:paraId="30FD7B2B" w14:textId="77777777" w:rsidR="00185CFC" w:rsidRPr="0003552F" w:rsidRDefault="00185CFC" w:rsidP="0003552F">
      <w:pPr>
        <w:jc w:val="both"/>
        <w:rPr>
          <w:rFonts w:ascii="Stag Book" w:hAnsi="Stag Book"/>
          <w:sz w:val="22"/>
        </w:rPr>
      </w:pPr>
    </w:p>
    <w:p w14:paraId="076B0062" w14:textId="77777777" w:rsidR="00185CFC" w:rsidRPr="0003552F" w:rsidRDefault="00185CFC" w:rsidP="0003552F">
      <w:pPr>
        <w:jc w:val="both"/>
        <w:rPr>
          <w:rFonts w:ascii="Stag Book" w:hAnsi="Stag Book"/>
          <w:sz w:val="22"/>
        </w:rPr>
      </w:pPr>
    </w:p>
    <w:p w14:paraId="2EFA6853" w14:textId="77777777" w:rsidR="00185CFC" w:rsidRPr="0003552F" w:rsidRDefault="00185CFC" w:rsidP="0003552F">
      <w:pPr>
        <w:jc w:val="both"/>
        <w:rPr>
          <w:rFonts w:ascii="Stag Book" w:hAnsi="Stag Book"/>
          <w:sz w:val="22"/>
        </w:rPr>
      </w:pPr>
      <w:r w:rsidRPr="0003552F">
        <w:rPr>
          <w:rFonts w:ascii="Stag Book" w:hAnsi="Stag Book"/>
          <w:sz w:val="22"/>
        </w:rPr>
        <w:t xml:space="preserve">No es necesario que todos los espacios de tablas estén en un mismo disco. Cuando se crean en distintos discos se busca un mejor desempeño y mejor manejo del espacio de almacenamiento. </w:t>
      </w:r>
    </w:p>
    <w:p w14:paraId="5780FEE2" w14:textId="1AFCCDEE" w:rsidR="00185CFC" w:rsidRDefault="00185CFC" w:rsidP="0003552F">
      <w:pPr>
        <w:jc w:val="both"/>
        <w:rPr>
          <w:rFonts w:ascii="Stag Book" w:hAnsi="Stag Book"/>
          <w:sz w:val="22"/>
        </w:rPr>
      </w:pPr>
      <w:r w:rsidRPr="0003552F">
        <w:rPr>
          <w:rFonts w:ascii="Stag Book" w:hAnsi="Stag Book"/>
          <w:sz w:val="22"/>
        </w:rPr>
        <w:t>Una base de datos puede tener un solo espacio de tablas, pero, por las razones anteriores, se recomienda</w:t>
      </w:r>
      <w:r w:rsidRPr="00E7210B">
        <w:rPr>
          <w:sz w:val="22"/>
        </w:rPr>
        <w:t xml:space="preserve"> </w:t>
      </w:r>
      <w:r w:rsidRPr="0003552F">
        <w:rPr>
          <w:rFonts w:ascii="Stag Book" w:hAnsi="Stag Book"/>
          <w:sz w:val="22"/>
        </w:rPr>
        <w:t xml:space="preserve">varios espacios de tablas. Como mínimo, se debe tener un espacio de tablas del sistema (SYSTEM), un espacio de tablas por cada aplicación, un espacio de tablas para los usuarios y otro espacio de tablas para los índices. </w:t>
      </w:r>
    </w:p>
    <w:p w14:paraId="6F74E060" w14:textId="77777777" w:rsidR="00137F9D" w:rsidRPr="0003552F" w:rsidRDefault="00137F9D" w:rsidP="0003552F">
      <w:pPr>
        <w:jc w:val="both"/>
        <w:rPr>
          <w:rFonts w:ascii="Stag Book" w:hAnsi="Stag Book"/>
          <w:sz w:val="22"/>
        </w:rPr>
      </w:pPr>
    </w:p>
    <w:p w14:paraId="0ABF0FED" w14:textId="77777777" w:rsidR="00185CFC" w:rsidRPr="0003552F" w:rsidRDefault="00185CFC" w:rsidP="0003552F">
      <w:pPr>
        <w:jc w:val="both"/>
        <w:rPr>
          <w:rFonts w:ascii="Stag Book" w:hAnsi="Stag Book"/>
          <w:sz w:val="22"/>
        </w:rPr>
      </w:pPr>
      <w:r w:rsidRPr="0003552F">
        <w:rPr>
          <w:rFonts w:ascii="Stag Book" w:hAnsi="Stag Book"/>
          <w:sz w:val="22"/>
        </w:rPr>
        <w:t xml:space="preserve">EI espacio de tablas SYSTEM se crea automáticamente cuando se crea una base de datos. Allí se guardan los archivos de control y el diccionario de datos y toda la información de los procedimientos almacenados. </w:t>
      </w:r>
    </w:p>
    <w:p w14:paraId="5ED2B92F" w14:textId="77777777" w:rsidR="00185CFC" w:rsidRPr="0003552F" w:rsidRDefault="00185CFC" w:rsidP="0003552F">
      <w:pPr>
        <w:jc w:val="both"/>
        <w:rPr>
          <w:rFonts w:ascii="Stag Book" w:hAnsi="Stag Book"/>
          <w:sz w:val="22"/>
        </w:rPr>
      </w:pPr>
    </w:p>
    <w:p w14:paraId="551721DB" w14:textId="78D77F15" w:rsidR="00185CFC" w:rsidRDefault="00185CFC" w:rsidP="0003552F">
      <w:pPr>
        <w:jc w:val="both"/>
        <w:rPr>
          <w:rFonts w:ascii="Stag Book" w:hAnsi="Stag Book"/>
          <w:sz w:val="22"/>
        </w:rPr>
      </w:pPr>
      <w:r w:rsidRPr="0003552F">
        <w:rPr>
          <w:rFonts w:ascii="Stag Book" w:hAnsi="Stag Book"/>
          <w:sz w:val="22"/>
        </w:rPr>
        <w:t xml:space="preserve">EI DBA (Administrador de Base de Datos) puede crear un espacio de tablas con una orden, como la siguiente: </w:t>
      </w:r>
    </w:p>
    <w:p w14:paraId="7E3353C4" w14:textId="77777777" w:rsidR="00137F9D" w:rsidRPr="0003552F" w:rsidRDefault="00137F9D" w:rsidP="0003552F">
      <w:pPr>
        <w:jc w:val="both"/>
        <w:rPr>
          <w:rFonts w:ascii="Stag Book" w:hAnsi="Stag Book"/>
          <w:sz w:val="22"/>
        </w:rPr>
      </w:pPr>
    </w:p>
    <w:p w14:paraId="737AA9F8" w14:textId="27D1EA33" w:rsidR="00185CFC" w:rsidRPr="00137F9D" w:rsidRDefault="00185CFC" w:rsidP="00137F9D">
      <w:pPr>
        <w:rPr>
          <w:rFonts w:ascii="Stag Book" w:hAnsi="Stag Book"/>
          <w:b/>
          <w:sz w:val="22"/>
          <w:lang w:val="en-US"/>
        </w:rPr>
      </w:pPr>
      <w:r w:rsidRPr="00137F9D">
        <w:rPr>
          <w:rFonts w:ascii="Stag Book" w:hAnsi="Stag Book"/>
          <w:b/>
          <w:sz w:val="22"/>
          <w:lang w:val="en-US"/>
        </w:rPr>
        <w:t xml:space="preserve">CREATE TABLESPACE </w:t>
      </w:r>
      <w:r w:rsidRPr="00137F9D">
        <w:rPr>
          <w:rFonts w:ascii="Stag Book" w:hAnsi="Stag Book"/>
          <w:b/>
          <w:sz w:val="22"/>
          <w:u w:val="single"/>
          <w:lang w:val="en-US"/>
        </w:rPr>
        <w:t>indices</w:t>
      </w:r>
      <w:r w:rsidRPr="00137F9D">
        <w:rPr>
          <w:rFonts w:ascii="Stag Book" w:hAnsi="Stag Book"/>
          <w:b/>
          <w:sz w:val="22"/>
          <w:lang w:val="en-US"/>
        </w:rPr>
        <w:t xml:space="preserve"> </w:t>
      </w:r>
      <w:r w:rsidR="00137F9D" w:rsidRPr="00137F9D">
        <w:rPr>
          <w:rFonts w:ascii="Stag Book" w:hAnsi="Stag Book"/>
          <w:b/>
          <w:sz w:val="22"/>
          <w:lang w:val="en-US"/>
        </w:rPr>
        <w:t>D</w:t>
      </w:r>
      <w:r w:rsidRPr="00137F9D">
        <w:rPr>
          <w:rFonts w:ascii="Stag Book" w:hAnsi="Stag Book"/>
          <w:b/>
          <w:sz w:val="22"/>
          <w:lang w:val="en-US"/>
        </w:rPr>
        <w:t xml:space="preserve">atafile ‘discod/bd/datosl.dbf’ size 300m; </w:t>
      </w:r>
    </w:p>
    <w:p w14:paraId="43D78003" w14:textId="77777777" w:rsidR="00185CFC" w:rsidRPr="0072671F" w:rsidRDefault="00185CFC" w:rsidP="00137F9D">
      <w:pPr>
        <w:jc w:val="both"/>
        <w:rPr>
          <w:rFonts w:ascii="Stag Book" w:hAnsi="Stag Book"/>
          <w:sz w:val="22"/>
          <w:lang w:val="en-US"/>
        </w:rPr>
      </w:pPr>
    </w:p>
    <w:p w14:paraId="3D56C2BD" w14:textId="77777777" w:rsidR="00185CFC" w:rsidRPr="00137F9D" w:rsidRDefault="00185CFC" w:rsidP="00137F9D">
      <w:pPr>
        <w:jc w:val="both"/>
        <w:rPr>
          <w:rFonts w:ascii="Stag Book" w:hAnsi="Stag Book"/>
          <w:sz w:val="22"/>
        </w:rPr>
      </w:pPr>
      <w:r w:rsidRPr="00137F9D">
        <w:rPr>
          <w:rFonts w:ascii="Stag Book" w:hAnsi="Stag Book"/>
          <w:sz w:val="22"/>
        </w:rPr>
        <w:t xml:space="preserve">Los archivos de datos (datafiles) almacenan los datos del usuario. Se requiere como mínimo uno para una base de datos. </w:t>
      </w:r>
    </w:p>
    <w:p w14:paraId="4479A9B9" w14:textId="77777777" w:rsidR="00185CFC" w:rsidRPr="00137F9D" w:rsidRDefault="00185CFC" w:rsidP="00137F9D">
      <w:pPr>
        <w:jc w:val="both"/>
        <w:rPr>
          <w:rFonts w:ascii="Stag Book" w:hAnsi="Stag Book"/>
          <w:sz w:val="22"/>
        </w:rPr>
      </w:pPr>
    </w:p>
    <w:p w14:paraId="0A70E89D" w14:textId="77777777" w:rsidR="00185CFC" w:rsidRPr="00137F9D" w:rsidRDefault="00185CFC" w:rsidP="00137F9D">
      <w:pPr>
        <w:jc w:val="both"/>
        <w:rPr>
          <w:rFonts w:ascii="Stag Book" w:hAnsi="Stag Book"/>
          <w:b/>
          <w:sz w:val="22"/>
        </w:rPr>
      </w:pPr>
      <w:r w:rsidRPr="00137F9D">
        <w:rPr>
          <w:rFonts w:ascii="Stag Book" w:hAnsi="Stag Book"/>
          <w:b/>
          <w:sz w:val="22"/>
        </w:rPr>
        <w:t xml:space="preserve">Cuando se agote el espacio, un DBA tiene dos alternativas: </w:t>
      </w:r>
    </w:p>
    <w:p w14:paraId="289890AD" w14:textId="77777777" w:rsidR="00185CFC" w:rsidRPr="00137F9D" w:rsidRDefault="00185CFC" w:rsidP="00137F9D">
      <w:pPr>
        <w:jc w:val="both"/>
        <w:rPr>
          <w:rFonts w:ascii="Stag Book" w:hAnsi="Stag Book"/>
          <w:sz w:val="22"/>
        </w:rPr>
      </w:pPr>
    </w:p>
    <w:p w14:paraId="7FF2F4D1" w14:textId="372E4145" w:rsidR="00185CFC" w:rsidRPr="00137F9D" w:rsidRDefault="00185CFC" w:rsidP="008701D5">
      <w:pPr>
        <w:pStyle w:val="Prrafodelista"/>
        <w:numPr>
          <w:ilvl w:val="0"/>
          <w:numId w:val="3"/>
        </w:numPr>
        <w:jc w:val="both"/>
        <w:rPr>
          <w:rFonts w:ascii="Stag Book" w:hAnsi="Stag Book"/>
          <w:sz w:val="22"/>
        </w:rPr>
      </w:pPr>
      <w:r w:rsidRPr="00137F9D">
        <w:rPr>
          <w:rFonts w:ascii="Stag Book" w:hAnsi="Stag Book"/>
          <w:sz w:val="22"/>
        </w:rPr>
        <w:t xml:space="preserve">Adicionar un nuevo archivo de datos con la orden ALTER </w:t>
      </w:r>
    </w:p>
    <w:p w14:paraId="26A6EA11" w14:textId="77777777" w:rsidR="00185CFC" w:rsidRPr="00E7210B" w:rsidRDefault="00185CFC" w:rsidP="00137F9D">
      <w:pPr>
        <w:ind w:firstLine="708"/>
        <w:rPr>
          <w:b/>
          <w:sz w:val="22"/>
          <w:lang w:val="en-US"/>
        </w:rPr>
      </w:pPr>
      <w:r w:rsidRPr="00137F9D">
        <w:rPr>
          <w:rFonts w:ascii="Stag Book" w:hAnsi="Stag Book"/>
          <w:b/>
          <w:sz w:val="22"/>
          <w:lang w:val="en-US"/>
        </w:rPr>
        <w:t xml:space="preserve">ALTER TABLESPACE </w:t>
      </w:r>
      <w:r w:rsidRPr="00137F9D">
        <w:rPr>
          <w:rFonts w:ascii="Stag Book" w:hAnsi="Stag Book"/>
          <w:b/>
          <w:sz w:val="22"/>
          <w:u w:val="single"/>
          <w:lang w:val="en-US"/>
        </w:rPr>
        <w:t>indices</w:t>
      </w:r>
      <w:r w:rsidRPr="00137F9D">
        <w:rPr>
          <w:rFonts w:ascii="Stag Book" w:hAnsi="Stag Book"/>
          <w:b/>
          <w:sz w:val="22"/>
          <w:lang w:val="en-US"/>
        </w:rPr>
        <w:t xml:space="preserve"> add datafile ‘discod/bd/datos3.dbf’ size 150m</w:t>
      </w:r>
      <w:r w:rsidRPr="00E7210B">
        <w:rPr>
          <w:b/>
          <w:sz w:val="22"/>
          <w:lang w:val="en-US"/>
        </w:rPr>
        <w:t xml:space="preserve"> </w:t>
      </w:r>
    </w:p>
    <w:p w14:paraId="6C6E56A1" w14:textId="77777777" w:rsidR="00185CFC" w:rsidRPr="00137F9D" w:rsidRDefault="00185CFC" w:rsidP="00137F9D">
      <w:pPr>
        <w:jc w:val="both"/>
        <w:rPr>
          <w:rFonts w:ascii="Stag Book" w:hAnsi="Stag Book"/>
          <w:sz w:val="22"/>
          <w:lang w:val="en-US"/>
        </w:rPr>
      </w:pPr>
    </w:p>
    <w:p w14:paraId="5FFE5121" w14:textId="77777777" w:rsidR="00185CFC" w:rsidRPr="00137F9D" w:rsidRDefault="00185CFC" w:rsidP="008701D5">
      <w:pPr>
        <w:pStyle w:val="Prrafodelista"/>
        <w:numPr>
          <w:ilvl w:val="0"/>
          <w:numId w:val="3"/>
        </w:numPr>
        <w:jc w:val="both"/>
        <w:rPr>
          <w:rFonts w:ascii="Stag Book" w:hAnsi="Stag Book"/>
          <w:sz w:val="22"/>
        </w:rPr>
      </w:pPr>
      <w:r w:rsidRPr="00137F9D">
        <w:rPr>
          <w:rFonts w:ascii="Stag Book" w:hAnsi="Stag Book"/>
          <w:sz w:val="22"/>
        </w:rPr>
        <w:t xml:space="preserve">Crear un nuevo espacio de tablas como se mostró previamente. </w:t>
      </w:r>
    </w:p>
    <w:p w14:paraId="3A7B3588" w14:textId="4DEA52CB" w:rsidR="00185CFC" w:rsidRDefault="00185CFC" w:rsidP="00137F9D">
      <w:pPr>
        <w:jc w:val="both"/>
        <w:rPr>
          <w:rFonts w:ascii="Stag Book" w:hAnsi="Stag Book"/>
          <w:sz w:val="22"/>
        </w:rPr>
      </w:pPr>
    </w:p>
    <w:p w14:paraId="31771282" w14:textId="6A3366E9" w:rsidR="00804DF0" w:rsidRDefault="00804DF0" w:rsidP="00137F9D">
      <w:pPr>
        <w:jc w:val="both"/>
        <w:rPr>
          <w:rFonts w:ascii="Stag Book" w:hAnsi="Stag Book"/>
          <w:sz w:val="22"/>
        </w:rPr>
      </w:pPr>
    </w:p>
    <w:p w14:paraId="50FFFB3E" w14:textId="2E9CD495" w:rsidR="00804DF0" w:rsidRDefault="00804DF0" w:rsidP="00137F9D">
      <w:pPr>
        <w:jc w:val="both"/>
        <w:rPr>
          <w:rFonts w:ascii="Stag Book" w:hAnsi="Stag Book"/>
          <w:sz w:val="22"/>
        </w:rPr>
      </w:pPr>
    </w:p>
    <w:p w14:paraId="5194181E" w14:textId="6E531DBC" w:rsidR="00804DF0" w:rsidRDefault="00804DF0" w:rsidP="00137F9D">
      <w:pPr>
        <w:jc w:val="both"/>
        <w:rPr>
          <w:rFonts w:ascii="Stag Book" w:hAnsi="Stag Book"/>
          <w:sz w:val="22"/>
        </w:rPr>
      </w:pPr>
    </w:p>
    <w:p w14:paraId="05A8A757" w14:textId="0A5082F8" w:rsidR="00804DF0" w:rsidRDefault="00804DF0" w:rsidP="00137F9D">
      <w:pPr>
        <w:jc w:val="both"/>
        <w:rPr>
          <w:rFonts w:ascii="Stag Book" w:hAnsi="Stag Book"/>
          <w:sz w:val="22"/>
        </w:rPr>
      </w:pPr>
    </w:p>
    <w:p w14:paraId="4DBD0B6E" w14:textId="77777777" w:rsidR="00804DF0" w:rsidRPr="00137F9D" w:rsidRDefault="00804DF0" w:rsidP="00137F9D">
      <w:pPr>
        <w:jc w:val="both"/>
        <w:rPr>
          <w:rFonts w:ascii="Stag Book" w:hAnsi="Stag Book"/>
          <w:sz w:val="22"/>
        </w:rPr>
      </w:pPr>
    </w:p>
    <w:p w14:paraId="23C17461" w14:textId="631C157A" w:rsidR="00185CFC" w:rsidRDefault="00185CFC" w:rsidP="00137F9D">
      <w:pPr>
        <w:jc w:val="both"/>
        <w:rPr>
          <w:rFonts w:ascii="Stag Book" w:hAnsi="Stag Book"/>
          <w:sz w:val="22"/>
        </w:rPr>
      </w:pPr>
      <w:r w:rsidRPr="00137F9D">
        <w:rPr>
          <w:rFonts w:ascii="Stag Book" w:hAnsi="Stag Book"/>
          <w:sz w:val="22"/>
        </w:rPr>
        <w:lastRenderedPageBreak/>
        <w:t>En el momento de la creación de una base de datos, el DBA debe planear o estimar los requerimientos de almacenamiento y, también, el nombre, tamaño y localización de los archivos de datos, junto con el número máximo de archivos de datos permitido para la base de datos.</w:t>
      </w:r>
    </w:p>
    <w:p w14:paraId="4770DBD0" w14:textId="77777777" w:rsidR="00804DF0" w:rsidRPr="00137F9D" w:rsidRDefault="00804DF0" w:rsidP="00137F9D">
      <w:pPr>
        <w:jc w:val="both"/>
        <w:rPr>
          <w:rFonts w:ascii="Stag Book" w:hAnsi="Stag Book"/>
          <w:sz w:val="22"/>
        </w:rPr>
      </w:pPr>
    </w:p>
    <w:p w14:paraId="4F9A7C23" w14:textId="03B965B8" w:rsidR="00185CFC" w:rsidRDefault="00185CFC" w:rsidP="00804DF0">
      <w:pPr>
        <w:jc w:val="both"/>
        <w:rPr>
          <w:rFonts w:ascii="Stag Book" w:hAnsi="Stag Book"/>
          <w:sz w:val="22"/>
        </w:rPr>
      </w:pPr>
      <w:r w:rsidRPr="00804DF0">
        <w:rPr>
          <w:rFonts w:ascii="Stag Book" w:hAnsi="Stag Book"/>
          <w:b/>
          <w:sz w:val="22"/>
        </w:rPr>
        <w:t>EI DBA</w:t>
      </w:r>
      <w:r w:rsidRPr="00137F9D">
        <w:rPr>
          <w:rFonts w:ascii="Stag Book" w:hAnsi="Stag Book"/>
          <w:sz w:val="22"/>
        </w:rPr>
        <w:t xml:space="preserve"> puede cr</w:t>
      </w:r>
      <w:r w:rsidR="00137F9D">
        <w:rPr>
          <w:rFonts w:ascii="Stag Book" w:hAnsi="Stag Book"/>
          <w:sz w:val="22"/>
        </w:rPr>
        <w:t>ear varios espacios de tablas (T</w:t>
      </w:r>
      <w:r w:rsidRPr="00137F9D">
        <w:rPr>
          <w:rFonts w:ascii="Stag Book" w:hAnsi="Stag Book"/>
          <w:sz w:val="22"/>
        </w:rPr>
        <w:t xml:space="preserve">ablespaces) en discos separados para planear el crecimiento de la base de datos y hacer una mejor administración de la base de datos. </w:t>
      </w:r>
    </w:p>
    <w:p w14:paraId="7A7FF452" w14:textId="77777777" w:rsidR="00804DF0" w:rsidRPr="00804DF0" w:rsidRDefault="00804DF0" w:rsidP="00804DF0">
      <w:pPr>
        <w:jc w:val="both"/>
        <w:rPr>
          <w:rFonts w:ascii="Stag Book" w:hAnsi="Stag Book"/>
          <w:sz w:val="22"/>
        </w:rPr>
      </w:pPr>
    </w:p>
    <w:p w14:paraId="74992ED1" w14:textId="77777777" w:rsidR="00185CFC" w:rsidRPr="00804DF0" w:rsidRDefault="00185CFC" w:rsidP="00804DF0">
      <w:pPr>
        <w:jc w:val="both"/>
        <w:rPr>
          <w:rFonts w:ascii="Stag Book" w:hAnsi="Stag Book"/>
          <w:sz w:val="22"/>
        </w:rPr>
      </w:pPr>
      <w:r w:rsidRPr="00804DF0">
        <w:rPr>
          <w:rFonts w:ascii="Stag Book" w:hAnsi="Stag Book"/>
          <w:sz w:val="22"/>
        </w:rPr>
        <w:t>Un objeto de datos, por su parte, es una estructura lógica que puede ser una tabla, un archivo de índice, un archivo temporal, un archivo de deshacer o un clúster. Estos objetos se almacenan físicamente en segmentos que se componen de extensiones (</w:t>
      </w:r>
      <w:r w:rsidRPr="00804DF0">
        <w:rPr>
          <w:rFonts w:ascii="Stag Book" w:hAnsi="Stag Book"/>
          <w:b/>
          <w:sz w:val="22"/>
        </w:rPr>
        <w:t>extents</w:t>
      </w:r>
      <w:r w:rsidRPr="00804DF0">
        <w:rPr>
          <w:rFonts w:ascii="Stag Book" w:hAnsi="Stag Book"/>
          <w:sz w:val="22"/>
        </w:rPr>
        <w:t>).</w:t>
      </w:r>
    </w:p>
    <w:p w14:paraId="33A5FB8B" w14:textId="77777777" w:rsidR="00185CFC" w:rsidRPr="00804DF0" w:rsidRDefault="00185CFC" w:rsidP="00804DF0">
      <w:pPr>
        <w:jc w:val="both"/>
        <w:rPr>
          <w:rFonts w:ascii="Stag Book" w:hAnsi="Stag Book"/>
          <w:sz w:val="22"/>
        </w:rPr>
      </w:pPr>
      <w:r w:rsidRPr="00804DF0">
        <w:rPr>
          <w:rFonts w:ascii="Stag Book" w:hAnsi="Stag Book"/>
          <w:noProof/>
          <w:sz w:val="22"/>
          <w:lang w:eastAsia="es-PE"/>
        </w:rPr>
        <w:drawing>
          <wp:anchor distT="0" distB="0" distL="114300" distR="114300" simplePos="0" relativeHeight="251664384" behindDoc="0" locked="0" layoutInCell="1" allowOverlap="1" wp14:anchorId="79040E15" wp14:editId="75CA504A">
            <wp:simplePos x="0" y="0"/>
            <wp:positionH relativeFrom="margin">
              <wp:align>right</wp:align>
            </wp:positionH>
            <wp:positionV relativeFrom="paragraph">
              <wp:posOffset>128905</wp:posOffset>
            </wp:positionV>
            <wp:extent cx="6076950" cy="2209800"/>
            <wp:effectExtent l="19050" t="19050" r="19050" b="19050"/>
            <wp:wrapNone/>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69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1AFC177" w14:textId="77777777" w:rsidR="00185CFC" w:rsidRPr="00804DF0" w:rsidRDefault="00185CFC" w:rsidP="00804DF0">
      <w:pPr>
        <w:jc w:val="both"/>
        <w:rPr>
          <w:rFonts w:ascii="Stag Book" w:hAnsi="Stag Book"/>
          <w:sz w:val="22"/>
        </w:rPr>
      </w:pPr>
    </w:p>
    <w:p w14:paraId="4E9DAE06" w14:textId="77777777" w:rsidR="00185CFC" w:rsidRPr="00804DF0" w:rsidRDefault="00185CFC" w:rsidP="00804DF0">
      <w:pPr>
        <w:jc w:val="both"/>
        <w:rPr>
          <w:rFonts w:ascii="Stag Book" w:hAnsi="Stag Book"/>
          <w:sz w:val="22"/>
        </w:rPr>
      </w:pPr>
    </w:p>
    <w:p w14:paraId="1229F413" w14:textId="77777777" w:rsidR="00185CFC" w:rsidRPr="00804DF0" w:rsidRDefault="00185CFC" w:rsidP="00804DF0">
      <w:pPr>
        <w:jc w:val="both"/>
        <w:rPr>
          <w:rFonts w:ascii="Stag Book" w:hAnsi="Stag Book"/>
          <w:sz w:val="22"/>
        </w:rPr>
      </w:pPr>
    </w:p>
    <w:p w14:paraId="6E8549DA" w14:textId="77777777" w:rsidR="00185CFC" w:rsidRPr="00804DF0" w:rsidRDefault="00185CFC" w:rsidP="00804DF0">
      <w:pPr>
        <w:jc w:val="both"/>
        <w:rPr>
          <w:rFonts w:ascii="Stag Book" w:hAnsi="Stag Book"/>
          <w:sz w:val="22"/>
        </w:rPr>
      </w:pPr>
    </w:p>
    <w:p w14:paraId="0A6F1EF1" w14:textId="3F5EA566" w:rsidR="00185CFC" w:rsidRDefault="00185CFC" w:rsidP="00804DF0">
      <w:pPr>
        <w:jc w:val="both"/>
        <w:rPr>
          <w:rFonts w:ascii="Stag Book" w:hAnsi="Stag Book"/>
          <w:sz w:val="22"/>
        </w:rPr>
      </w:pPr>
    </w:p>
    <w:p w14:paraId="2CFC0908" w14:textId="5B3167FA" w:rsidR="00804DF0" w:rsidRDefault="00804DF0" w:rsidP="00804DF0">
      <w:pPr>
        <w:jc w:val="both"/>
        <w:rPr>
          <w:rFonts w:ascii="Stag Book" w:hAnsi="Stag Book"/>
          <w:sz w:val="22"/>
        </w:rPr>
      </w:pPr>
    </w:p>
    <w:p w14:paraId="116ECFE5" w14:textId="45728533" w:rsidR="00804DF0" w:rsidRDefault="00804DF0" w:rsidP="00804DF0">
      <w:pPr>
        <w:jc w:val="both"/>
        <w:rPr>
          <w:rFonts w:ascii="Stag Book" w:hAnsi="Stag Book"/>
          <w:sz w:val="22"/>
        </w:rPr>
      </w:pPr>
    </w:p>
    <w:p w14:paraId="556CDE5A" w14:textId="2C7DD993" w:rsidR="00804DF0" w:rsidRDefault="00804DF0" w:rsidP="00804DF0">
      <w:pPr>
        <w:jc w:val="both"/>
        <w:rPr>
          <w:rFonts w:ascii="Stag Book" w:hAnsi="Stag Book"/>
          <w:sz w:val="22"/>
        </w:rPr>
      </w:pPr>
    </w:p>
    <w:p w14:paraId="7310ADFF" w14:textId="77777777" w:rsidR="00804DF0" w:rsidRPr="00804DF0" w:rsidRDefault="00804DF0" w:rsidP="00804DF0">
      <w:pPr>
        <w:jc w:val="both"/>
        <w:rPr>
          <w:rFonts w:ascii="Stag Book" w:hAnsi="Stag Book"/>
          <w:sz w:val="22"/>
        </w:rPr>
      </w:pPr>
    </w:p>
    <w:p w14:paraId="6402C902" w14:textId="77777777" w:rsidR="00185CFC" w:rsidRPr="00804DF0" w:rsidRDefault="00185CFC" w:rsidP="00804DF0">
      <w:pPr>
        <w:jc w:val="both"/>
        <w:rPr>
          <w:rFonts w:ascii="Stag Book" w:hAnsi="Stag Book"/>
          <w:sz w:val="22"/>
        </w:rPr>
      </w:pPr>
    </w:p>
    <w:p w14:paraId="59E63A2D" w14:textId="77777777" w:rsidR="00185CFC" w:rsidRPr="00804DF0" w:rsidRDefault="00185CFC" w:rsidP="00804DF0">
      <w:pPr>
        <w:jc w:val="both"/>
        <w:rPr>
          <w:rFonts w:ascii="Stag Book" w:hAnsi="Stag Book"/>
          <w:sz w:val="22"/>
        </w:rPr>
      </w:pPr>
    </w:p>
    <w:p w14:paraId="7052B220" w14:textId="3B1092D2" w:rsidR="00185CFC" w:rsidRDefault="00185CFC" w:rsidP="00804DF0">
      <w:pPr>
        <w:jc w:val="both"/>
        <w:rPr>
          <w:rFonts w:ascii="Stag Book" w:hAnsi="Stag Book"/>
          <w:sz w:val="22"/>
        </w:rPr>
      </w:pPr>
    </w:p>
    <w:p w14:paraId="05DD614D" w14:textId="6A1DC2FA" w:rsidR="00804DF0" w:rsidRDefault="00804DF0" w:rsidP="00804DF0">
      <w:pPr>
        <w:jc w:val="both"/>
        <w:rPr>
          <w:rFonts w:ascii="Stag Book" w:hAnsi="Stag Book"/>
          <w:sz w:val="22"/>
        </w:rPr>
      </w:pPr>
    </w:p>
    <w:p w14:paraId="12CDD048" w14:textId="15078B72" w:rsidR="00804DF0" w:rsidRDefault="00804DF0" w:rsidP="00804DF0">
      <w:pPr>
        <w:jc w:val="both"/>
        <w:rPr>
          <w:rFonts w:ascii="Stag Book" w:hAnsi="Stag Book"/>
          <w:sz w:val="22"/>
        </w:rPr>
      </w:pPr>
    </w:p>
    <w:p w14:paraId="55CC058B" w14:textId="77777777" w:rsidR="00455D0B" w:rsidRDefault="00455D0B" w:rsidP="00804DF0">
      <w:pPr>
        <w:jc w:val="both"/>
        <w:rPr>
          <w:rFonts w:ascii="Stag Book" w:hAnsi="Stag Book"/>
          <w:sz w:val="22"/>
        </w:rPr>
      </w:pPr>
    </w:p>
    <w:p w14:paraId="7FE94407" w14:textId="096A8063" w:rsidR="00185CFC" w:rsidRPr="00804DF0" w:rsidRDefault="00185CFC" w:rsidP="00804DF0">
      <w:pPr>
        <w:jc w:val="both"/>
        <w:rPr>
          <w:rFonts w:ascii="Stag Book" w:hAnsi="Stag Book"/>
          <w:sz w:val="22"/>
        </w:rPr>
      </w:pPr>
      <w:r w:rsidRPr="00804DF0">
        <w:rPr>
          <w:rFonts w:ascii="Stag Book" w:hAnsi="Stag Book"/>
          <w:sz w:val="22"/>
        </w:rPr>
        <w:t>A su vez, una extensión está hecha de bloques que, de acuerdo con el sistema operativo subyacente, puede tener un número determinado de bytes y que el DBA específica, en el momento de la creación de la base de datos. EI tamaño del bloque es dependiente del sistema operativo y nunca puede ser menor al que éste maneja.</w:t>
      </w:r>
    </w:p>
    <w:p w14:paraId="32E3BD00" w14:textId="77777777" w:rsidR="00185CFC" w:rsidRPr="00804DF0" w:rsidRDefault="00185CFC" w:rsidP="00804DF0">
      <w:pPr>
        <w:jc w:val="both"/>
        <w:rPr>
          <w:rFonts w:ascii="Stag Book" w:hAnsi="Stag Book"/>
          <w:sz w:val="22"/>
        </w:rPr>
      </w:pPr>
      <w:r w:rsidRPr="00804DF0">
        <w:rPr>
          <w:rFonts w:ascii="Stag Book" w:hAnsi="Stag Book"/>
          <w:noProof/>
          <w:sz w:val="22"/>
          <w:lang w:eastAsia="es-PE"/>
        </w:rPr>
        <w:drawing>
          <wp:anchor distT="0" distB="0" distL="114300" distR="114300" simplePos="0" relativeHeight="251665408" behindDoc="0" locked="0" layoutInCell="1" allowOverlap="1" wp14:anchorId="4A242B17" wp14:editId="6D772CB4">
            <wp:simplePos x="0" y="0"/>
            <wp:positionH relativeFrom="margin">
              <wp:align>center</wp:align>
            </wp:positionH>
            <wp:positionV relativeFrom="paragraph">
              <wp:posOffset>50165</wp:posOffset>
            </wp:positionV>
            <wp:extent cx="4352925" cy="3373116"/>
            <wp:effectExtent l="19050" t="19050" r="9525" b="18415"/>
            <wp:wrapNone/>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2925" cy="337311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5D67799" w14:textId="77777777" w:rsidR="00185CFC" w:rsidRPr="00804DF0" w:rsidRDefault="00185CFC" w:rsidP="00804DF0">
      <w:pPr>
        <w:jc w:val="both"/>
        <w:rPr>
          <w:rFonts w:ascii="Stag Book" w:hAnsi="Stag Book"/>
          <w:sz w:val="22"/>
        </w:rPr>
      </w:pPr>
    </w:p>
    <w:p w14:paraId="6FB7172C" w14:textId="77777777" w:rsidR="00185CFC" w:rsidRPr="00804DF0" w:rsidRDefault="00185CFC" w:rsidP="00804DF0">
      <w:pPr>
        <w:jc w:val="both"/>
        <w:rPr>
          <w:rFonts w:ascii="Stag Book" w:hAnsi="Stag Book"/>
          <w:sz w:val="22"/>
        </w:rPr>
      </w:pPr>
    </w:p>
    <w:p w14:paraId="5E00F715" w14:textId="77777777" w:rsidR="00185CFC" w:rsidRPr="00804DF0" w:rsidRDefault="00185CFC" w:rsidP="00804DF0">
      <w:pPr>
        <w:jc w:val="both"/>
        <w:rPr>
          <w:rFonts w:ascii="Stag Book" w:hAnsi="Stag Book"/>
          <w:sz w:val="22"/>
        </w:rPr>
      </w:pPr>
    </w:p>
    <w:p w14:paraId="6613C375" w14:textId="77777777" w:rsidR="00185CFC" w:rsidRPr="00804DF0" w:rsidRDefault="00185CFC" w:rsidP="00804DF0">
      <w:pPr>
        <w:jc w:val="both"/>
        <w:rPr>
          <w:rFonts w:ascii="Stag Book" w:hAnsi="Stag Book"/>
          <w:sz w:val="22"/>
        </w:rPr>
      </w:pPr>
    </w:p>
    <w:p w14:paraId="1F3E4FC0" w14:textId="77777777" w:rsidR="00185CFC" w:rsidRPr="00804DF0" w:rsidRDefault="00185CFC" w:rsidP="00804DF0">
      <w:pPr>
        <w:jc w:val="both"/>
        <w:rPr>
          <w:rFonts w:ascii="Stag Book" w:hAnsi="Stag Book"/>
          <w:sz w:val="22"/>
        </w:rPr>
      </w:pPr>
    </w:p>
    <w:p w14:paraId="34862FF9" w14:textId="77777777" w:rsidR="00185CFC" w:rsidRPr="00804DF0" w:rsidRDefault="00185CFC" w:rsidP="00804DF0">
      <w:pPr>
        <w:jc w:val="both"/>
        <w:rPr>
          <w:rFonts w:ascii="Stag Book" w:hAnsi="Stag Book"/>
          <w:sz w:val="22"/>
        </w:rPr>
      </w:pPr>
    </w:p>
    <w:p w14:paraId="1AEB3847" w14:textId="04111E9F" w:rsidR="00185CFC" w:rsidRDefault="00185CFC" w:rsidP="00804DF0">
      <w:pPr>
        <w:jc w:val="both"/>
        <w:rPr>
          <w:rFonts w:ascii="Stag Book" w:hAnsi="Stag Book"/>
          <w:sz w:val="22"/>
        </w:rPr>
      </w:pPr>
    </w:p>
    <w:p w14:paraId="1FD06363" w14:textId="77777777" w:rsidR="00455D0B" w:rsidRPr="00804DF0" w:rsidRDefault="00455D0B" w:rsidP="00804DF0">
      <w:pPr>
        <w:jc w:val="both"/>
        <w:rPr>
          <w:rFonts w:ascii="Stag Book" w:hAnsi="Stag Book"/>
          <w:sz w:val="22"/>
        </w:rPr>
      </w:pPr>
    </w:p>
    <w:p w14:paraId="4CDAC6F2" w14:textId="77777777" w:rsidR="00185CFC" w:rsidRPr="00804DF0" w:rsidRDefault="00185CFC" w:rsidP="00804DF0">
      <w:pPr>
        <w:jc w:val="both"/>
        <w:rPr>
          <w:rFonts w:ascii="Stag Book" w:hAnsi="Stag Book"/>
          <w:sz w:val="22"/>
        </w:rPr>
      </w:pPr>
    </w:p>
    <w:p w14:paraId="000F12E0" w14:textId="10DE850B" w:rsidR="00185CFC" w:rsidRDefault="00185CFC" w:rsidP="00804DF0">
      <w:pPr>
        <w:jc w:val="both"/>
        <w:rPr>
          <w:rFonts w:ascii="Stag Book" w:hAnsi="Stag Book"/>
          <w:sz w:val="22"/>
        </w:rPr>
      </w:pPr>
    </w:p>
    <w:p w14:paraId="43A2BC3B" w14:textId="2A6BBF2B" w:rsidR="00455D0B" w:rsidRDefault="00455D0B" w:rsidP="00804DF0">
      <w:pPr>
        <w:jc w:val="both"/>
        <w:rPr>
          <w:rFonts w:ascii="Stag Book" w:hAnsi="Stag Book"/>
          <w:sz w:val="22"/>
        </w:rPr>
      </w:pPr>
    </w:p>
    <w:p w14:paraId="0291925E" w14:textId="24A5DF48" w:rsidR="00455D0B" w:rsidRDefault="00455D0B" w:rsidP="00804DF0">
      <w:pPr>
        <w:jc w:val="both"/>
        <w:rPr>
          <w:rFonts w:ascii="Stag Book" w:hAnsi="Stag Book"/>
          <w:sz w:val="22"/>
        </w:rPr>
      </w:pPr>
    </w:p>
    <w:p w14:paraId="0A738A9A" w14:textId="2AFC5DEA" w:rsidR="00455D0B" w:rsidRDefault="00455D0B" w:rsidP="00804DF0">
      <w:pPr>
        <w:jc w:val="both"/>
        <w:rPr>
          <w:rFonts w:ascii="Stag Book" w:hAnsi="Stag Book"/>
          <w:sz w:val="22"/>
        </w:rPr>
      </w:pPr>
    </w:p>
    <w:p w14:paraId="2EABA743" w14:textId="2B50AA2E" w:rsidR="00455D0B" w:rsidRDefault="00455D0B" w:rsidP="00804DF0">
      <w:pPr>
        <w:jc w:val="both"/>
        <w:rPr>
          <w:rFonts w:ascii="Stag Book" w:hAnsi="Stag Book"/>
          <w:sz w:val="22"/>
        </w:rPr>
      </w:pPr>
    </w:p>
    <w:p w14:paraId="509D6B92" w14:textId="77777777" w:rsidR="00455D0B" w:rsidRPr="00804DF0" w:rsidRDefault="00455D0B" w:rsidP="00804DF0">
      <w:pPr>
        <w:jc w:val="both"/>
        <w:rPr>
          <w:rFonts w:ascii="Stag Book" w:hAnsi="Stag Book"/>
          <w:sz w:val="22"/>
        </w:rPr>
      </w:pPr>
    </w:p>
    <w:p w14:paraId="5D53D07F" w14:textId="77777777" w:rsidR="00185CFC" w:rsidRPr="00804DF0" w:rsidRDefault="00185CFC" w:rsidP="00804DF0">
      <w:pPr>
        <w:jc w:val="both"/>
        <w:rPr>
          <w:rFonts w:ascii="Stag Book" w:hAnsi="Stag Book"/>
          <w:sz w:val="22"/>
        </w:rPr>
      </w:pPr>
    </w:p>
    <w:p w14:paraId="73729005" w14:textId="77777777" w:rsidR="00185CFC" w:rsidRPr="00804DF0" w:rsidRDefault="00185CFC" w:rsidP="00804DF0">
      <w:pPr>
        <w:jc w:val="both"/>
        <w:rPr>
          <w:rFonts w:ascii="Stag Book" w:hAnsi="Stag Book"/>
          <w:sz w:val="22"/>
        </w:rPr>
      </w:pPr>
    </w:p>
    <w:p w14:paraId="0D0C0F46" w14:textId="5DCDC109" w:rsidR="00185CFC" w:rsidRDefault="00185CFC" w:rsidP="00804DF0">
      <w:pPr>
        <w:jc w:val="both"/>
        <w:rPr>
          <w:rFonts w:ascii="Stag Book" w:hAnsi="Stag Book"/>
          <w:sz w:val="22"/>
        </w:rPr>
      </w:pPr>
    </w:p>
    <w:p w14:paraId="39735FB2" w14:textId="2F0AB1BB" w:rsidR="00455D0B" w:rsidRDefault="00455D0B" w:rsidP="00804DF0">
      <w:pPr>
        <w:jc w:val="both"/>
        <w:rPr>
          <w:rFonts w:ascii="Stag Book" w:hAnsi="Stag Book"/>
          <w:sz w:val="22"/>
        </w:rPr>
      </w:pPr>
    </w:p>
    <w:p w14:paraId="48511E3D" w14:textId="77777777" w:rsidR="00455D0B" w:rsidRPr="00804DF0" w:rsidRDefault="00455D0B" w:rsidP="00804DF0">
      <w:pPr>
        <w:jc w:val="both"/>
        <w:rPr>
          <w:rFonts w:ascii="Stag Book" w:hAnsi="Stag Book"/>
          <w:sz w:val="22"/>
        </w:rPr>
      </w:pPr>
    </w:p>
    <w:p w14:paraId="22B2A2DC" w14:textId="77777777" w:rsidR="00185CFC" w:rsidRPr="00804DF0" w:rsidRDefault="00185CFC" w:rsidP="00804DF0">
      <w:pPr>
        <w:jc w:val="both"/>
        <w:rPr>
          <w:rFonts w:ascii="Stag Book" w:hAnsi="Stag Book"/>
          <w:sz w:val="22"/>
        </w:rPr>
      </w:pPr>
    </w:p>
    <w:p w14:paraId="3A1E8EC4" w14:textId="77777777" w:rsidR="00185CFC" w:rsidRPr="00804DF0" w:rsidRDefault="00185CFC" w:rsidP="00804DF0">
      <w:pPr>
        <w:jc w:val="both"/>
        <w:rPr>
          <w:rFonts w:ascii="Stag Book" w:hAnsi="Stag Book"/>
          <w:sz w:val="22"/>
        </w:rPr>
      </w:pPr>
      <w:r w:rsidRPr="00804DF0">
        <w:rPr>
          <w:rFonts w:ascii="Stag Book" w:hAnsi="Stag Book"/>
          <w:sz w:val="22"/>
        </w:rPr>
        <w:lastRenderedPageBreak/>
        <w:t xml:space="preserve">En una base de datos, pueden existir otros objetos que no contienen datos como las vistas, los sinónimos y las secuencias. Sin embargo, todo objeto, independientemente de si contiene datos o no, debe pertenecer a un esquema. Por eso, una colección de objetos de un usuario se denomina esquema. </w:t>
      </w:r>
    </w:p>
    <w:p w14:paraId="068F7909" w14:textId="77777777" w:rsidR="008139A4" w:rsidRDefault="008139A4" w:rsidP="00804DF0">
      <w:pPr>
        <w:jc w:val="both"/>
        <w:rPr>
          <w:rFonts w:ascii="Stag Book" w:hAnsi="Stag Book"/>
          <w:sz w:val="22"/>
        </w:rPr>
      </w:pPr>
    </w:p>
    <w:p w14:paraId="4157BB90" w14:textId="636A7821" w:rsidR="00185CFC" w:rsidRDefault="00185CFC" w:rsidP="00804DF0">
      <w:pPr>
        <w:jc w:val="both"/>
        <w:rPr>
          <w:rFonts w:ascii="Stag Book" w:hAnsi="Stag Book"/>
          <w:sz w:val="22"/>
        </w:rPr>
      </w:pPr>
      <w:r w:rsidRPr="00804DF0">
        <w:rPr>
          <w:rFonts w:ascii="Stag Book" w:hAnsi="Stag Book"/>
          <w:sz w:val="22"/>
        </w:rPr>
        <w:t xml:space="preserve">Un objeto se puede crear en un esquema de tres formas: </w:t>
      </w:r>
    </w:p>
    <w:p w14:paraId="2E8DC667" w14:textId="77777777" w:rsidR="008139A4" w:rsidRPr="00804DF0" w:rsidRDefault="008139A4" w:rsidP="00804DF0">
      <w:pPr>
        <w:jc w:val="both"/>
        <w:rPr>
          <w:rFonts w:ascii="Stag Book" w:hAnsi="Stag Book"/>
          <w:sz w:val="22"/>
        </w:rPr>
      </w:pPr>
    </w:p>
    <w:p w14:paraId="5DC34C4B" w14:textId="3CE72AF0" w:rsidR="00185CFC" w:rsidRDefault="00185CFC" w:rsidP="008701D5">
      <w:pPr>
        <w:pStyle w:val="Prrafodelista"/>
        <w:numPr>
          <w:ilvl w:val="0"/>
          <w:numId w:val="1"/>
        </w:numPr>
        <w:jc w:val="both"/>
        <w:rPr>
          <w:rFonts w:ascii="Stag Book" w:hAnsi="Stag Book"/>
          <w:sz w:val="22"/>
        </w:rPr>
      </w:pPr>
      <w:r w:rsidRPr="008139A4">
        <w:rPr>
          <w:rFonts w:ascii="Stag Book" w:hAnsi="Stag Book"/>
          <w:sz w:val="22"/>
        </w:rPr>
        <w:t xml:space="preserve">Si un usuario da una orden de creación de un objeto, por defecto, el sistema lo crea en su propio esquema. </w:t>
      </w:r>
    </w:p>
    <w:p w14:paraId="0B671B6C" w14:textId="77777777" w:rsidR="0028137F" w:rsidRPr="0028137F" w:rsidRDefault="0028137F" w:rsidP="0028137F">
      <w:pPr>
        <w:ind w:left="360"/>
        <w:jc w:val="both"/>
        <w:rPr>
          <w:rFonts w:ascii="Stag Book" w:hAnsi="Stag Book"/>
          <w:sz w:val="22"/>
        </w:rPr>
      </w:pPr>
    </w:p>
    <w:p w14:paraId="2852AFF1" w14:textId="6B7DD7CA" w:rsidR="00185CFC" w:rsidRPr="008139A4" w:rsidRDefault="00185CFC" w:rsidP="008701D5">
      <w:pPr>
        <w:pStyle w:val="Prrafodelista"/>
        <w:numPr>
          <w:ilvl w:val="0"/>
          <w:numId w:val="1"/>
        </w:numPr>
        <w:jc w:val="both"/>
        <w:rPr>
          <w:rFonts w:ascii="Stag Book" w:hAnsi="Stag Book"/>
          <w:sz w:val="22"/>
        </w:rPr>
      </w:pPr>
      <w:r w:rsidRPr="008139A4">
        <w:rPr>
          <w:rFonts w:ascii="Stag Book" w:hAnsi="Stag Book"/>
          <w:sz w:val="22"/>
        </w:rPr>
        <w:t xml:space="preserve">Copiando el objeto de otro usuario (al nombre de un objeto siempre se le antepone el nombre del esquema, por </w:t>
      </w:r>
      <w:r w:rsidR="0028137F" w:rsidRPr="008139A4">
        <w:rPr>
          <w:rFonts w:ascii="Stag Book" w:hAnsi="Stag Book"/>
          <w:sz w:val="22"/>
        </w:rPr>
        <w:t>ejemplo,</w:t>
      </w:r>
      <w:r w:rsidRPr="008139A4">
        <w:rPr>
          <w:rFonts w:ascii="Stag Book" w:hAnsi="Stag Book"/>
          <w:sz w:val="22"/>
        </w:rPr>
        <w:t xml:space="preserve"> juan.empleado) con una orden como: </w:t>
      </w:r>
    </w:p>
    <w:p w14:paraId="07346A19" w14:textId="77777777" w:rsidR="00185CFC" w:rsidRPr="004F323F" w:rsidRDefault="00185CFC" w:rsidP="00185CFC">
      <w:pPr>
        <w:rPr>
          <w:sz w:val="22"/>
        </w:rPr>
      </w:pPr>
    </w:p>
    <w:p w14:paraId="00D707BE" w14:textId="66720569" w:rsidR="00185CFC" w:rsidRPr="0028137F" w:rsidRDefault="00185CFC" w:rsidP="0028137F">
      <w:pPr>
        <w:ind w:firstLine="708"/>
        <w:rPr>
          <w:rFonts w:ascii="Stag Book" w:hAnsi="Stag Book"/>
          <w:b/>
          <w:sz w:val="22"/>
          <w:lang w:val="en-US"/>
        </w:rPr>
      </w:pPr>
      <w:r w:rsidRPr="0028137F">
        <w:rPr>
          <w:rFonts w:ascii="Stag Book" w:hAnsi="Stag Book"/>
          <w:b/>
          <w:sz w:val="22"/>
          <w:lang w:val="en-US"/>
        </w:rPr>
        <w:t xml:space="preserve">CREATE TABLE </w:t>
      </w:r>
      <w:r w:rsidR="0028137F">
        <w:rPr>
          <w:rFonts w:ascii="Stag Book" w:hAnsi="Stag Book"/>
          <w:b/>
          <w:sz w:val="22"/>
          <w:lang w:val="en-US"/>
        </w:rPr>
        <w:t>E</w:t>
      </w:r>
      <w:r w:rsidRPr="0028137F">
        <w:rPr>
          <w:rFonts w:ascii="Stag Book" w:hAnsi="Stag Book"/>
          <w:b/>
          <w:sz w:val="22"/>
          <w:lang w:val="en-US"/>
        </w:rPr>
        <w:t xml:space="preserve">mpleado as SELECT * </w:t>
      </w:r>
      <w:r w:rsidR="0028137F">
        <w:rPr>
          <w:rFonts w:ascii="Stag Book" w:hAnsi="Stag Book"/>
          <w:b/>
          <w:sz w:val="22"/>
          <w:lang w:val="en-US"/>
        </w:rPr>
        <w:t>F</w:t>
      </w:r>
      <w:r w:rsidRPr="0028137F">
        <w:rPr>
          <w:rFonts w:ascii="Stag Book" w:hAnsi="Stag Book"/>
          <w:b/>
          <w:sz w:val="22"/>
          <w:lang w:val="en-US"/>
        </w:rPr>
        <w:t xml:space="preserve">rom scott.emp; </w:t>
      </w:r>
    </w:p>
    <w:p w14:paraId="5450C283" w14:textId="77777777" w:rsidR="00185CFC" w:rsidRPr="00E5270D" w:rsidRDefault="00185CFC" w:rsidP="00185CFC">
      <w:pPr>
        <w:rPr>
          <w:sz w:val="22"/>
          <w:lang w:val="en-US"/>
        </w:rPr>
      </w:pPr>
    </w:p>
    <w:p w14:paraId="3943082A" w14:textId="77777777" w:rsidR="00185CFC" w:rsidRPr="004F323F" w:rsidRDefault="00185CFC" w:rsidP="008701D5">
      <w:pPr>
        <w:pStyle w:val="Prrafodelista"/>
        <w:numPr>
          <w:ilvl w:val="0"/>
          <w:numId w:val="2"/>
        </w:numPr>
        <w:jc w:val="both"/>
        <w:rPr>
          <w:sz w:val="22"/>
        </w:rPr>
      </w:pPr>
      <w:r w:rsidRPr="004F323F">
        <w:rPr>
          <w:sz w:val="22"/>
        </w:rPr>
        <w:t xml:space="preserve">Otro usuario lo crea para uno, como en la orden: </w:t>
      </w:r>
    </w:p>
    <w:p w14:paraId="5B9CF9C4" w14:textId="77777777" w:rsidR="00185CFC" w:rsidRDefault="00185CFC" w:rsidP="00185CFC">
      <w:pPr>
        <w:rPr>
          <w:sz w:val="22"/>
        </w:rPr>
      </w:pPr>
    </w:p>
    <w:p w14:paraId="3026AB1F" w14:textId="6F2741DC" w:rsidR="00185CFC" w:rsidRPr="0028137F" w:rsidRDefault="00185CFC" w:rsidP="00185CFC">
      <w:pPr>
        <w:ind w:firstLine="708"/>
        <w:rPr>
          <w:rFonts w:ascii="Stag Book" w:hAnsi="Stag Book"/>
          <w:b/>
          <w:sz w:val="22"/>
          <w:lang w:val="en-US"/>
        </w:rPr>
      </w:pPr>
      <w:r w:rsidRPr="0028137F">
        <w:rPr>
          <w:rFonts w:ascii="Stag Book" w:hAnsi="Stag Book"/>
          <w:b/>
          <w:sz w:val="22"/>
          <w:lang w:val="en-US"/>
        </w:rPr>
        <w:t>CREATE TABLE juan.proyecto (codigo number primay key</w:t>
      </w:r>
      <w:r w:rsidR="0028137F">
        <w:rPr>
          <w:rFonts w:ascii="Stag Book" w:hAnsi="Stag Book"/>
          <w:b/>
          <w:sz w:val="22"/>
          <w:lang w:val="en-US"/>
        </w:rPr>
        <w:t>, ....) T</w:t>
      </w:r>
      <w:r w:rsidRPr="0028137F">
        <w:rPr>
          <w:rFonts w:ascii="Stag Book" w:hAnsi="Stag Book"/>
          <w:b/>
          <w:sz w:val="22"/>
          <w:lang w:val="en-US"/>
        </w:rPr>
        <w:t>ablespace</w:t>
      </w:r>
    </w:p>
    <w:p w14:paraId="567F92B6" w14:textId="77777777" w:rsidR="00185CFC" w:rsidRPr="0028137F" w:rsidRDefault="00185CFC" w:rsidP="00185CFC">
      <w:pPr>
        <w:ind w:firstLine="708"/>
        <w:rPr>
          <w:rFonts w:ascii="Stag Book" w:hAnsi="Stag Book"/>
          <w:b/>
          <w:sz w:val="22"/>
          <w:lang w:val="en-US"/>
        </w:rPr>
      </w:pPr>
      <w:r w:rsidRPr="0028137F">
        <w:rPr>
          <w:rFonts w:ascii="Stag Book" w:hAnsi="Stag Book"/>
          <w:b/>
          <w:sz w:val="22"/>
          <w:lang w:val="en-US"/>
        </w:rPr>
        <w:t>planeacion storage (initial 1000 next 1000 minextents 1 maxextentents 6 ....)</w:t>
      </w:r>
    </w:p>
    <w:p w14:paraId="772C30C6" w14:textId="77777777" w:rsidR="00185CFC" w:rsidRPr="00C71DEF" w:rsidRDefault="00185CFC" w:rsidP="00185CFC">
      <w:pPr>
        <w:rPr>
          <w:sz w:val="22"/>
          <w:lang w:val="en-US"/>
        </w:rPr>
      </w:pPr>
    </w:p>
    <w:p w14:paraId="755801E7" w14:textId="77777777" w:rsidR="00185CFC" w:rsidRPr="0028137F" w:rsidRDefault="00185CFC" w:rsidP="0028137F">
      <w:pPr>
        <w:rPr>
          <w:rFonts w:ascii="Stag Book" w:hAnsi="Stag Book"/>
          <w:b/>
          <w:sz w:val="22"/>
          <w:lang w:val="es-ES"/>
        </w:rPr>
      </w:pPr>
      <w:r w:rsidRPr="0028137F">
        <w:rPr>
          <w:rFonts w:ascii="Stag Book" w:hAnsi="Stag Book"/>
          <w:b/>
          <w:sz w:val="22"/>
          <w:lang w:val="es-ES"/>
        </w:rPr>
        <w:t>Reglas para el almacenamiento de objetos en la base de datos</w:t>
      </w:r>
    </w:p>
    <w:p w14:paraId="4C4E035D" w14:textId="08340A12" w:rsidR="00185CFC" w:rsidRPr="0028137F" w:rsidRDefault="0028137F" w:rsidP="0028137F">
      <w:pPr>
        <w:jc w:val="both"/>
        <w:rPr>
          <w:rFonts w:ascii="Stag Book" w:hAnsi="Stag Book"/>
          <w:sz w:val="22"/>
        </w:rPr>
      </w:pPr>
      <w:r w:rsidRPr="0028137F">
        <w:rPr>
          <w:rFonts w:ascii="Stag Book" w:hAnsi="Stag Book"/>
          <w:noProof/>
          <w:sz w:val="22"/>
          <w:lang w:eastAsia="es-PE"/>
        </w:rPr>
        <w:drawing>
          <wp:anchor distT="0" distB="0" distL="114300" distR="114300" simplePos="0" relativeHeight="251666432" behindDoc="0" locked="0" layoutInCell="1" allowOverlap="1" wp14:anchorId="5C35BA46" wp14:editId="0FFADF1E">
            <wp:simplePos x="0" y="0"/>
            <wp:positionH relativeFrom="margin">
              <wp:align>right</wp:align>
            </wp:positionH>
            <wp:positionV relativeFrom="paragraph">
              <wp:posOffset>62941</wp:posOffset>
            </wp:positionV>
            <wp:extent cx="6122822" cy="3112204"/>
            <wp:effectExtent l="19050" t="19050" r="11430" b="12065"/>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2822" cy="3112204"/>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67E3D7C8" w14:textId="46997541" w:rsidR="00185CFC" w:rsidRPr="0028137F" w:rsidRDefault="00185CFC" w:rsidP="0028137F">
      <w:pPr>
        <w:jc w:val="both"/>
        <w:rPr>
          <w:rFonts w:ascii="Stag Book" w:hAnsi="Stag Book"/>
          <w:sz w:val="22"/>
        </w:rPr>
      </w:pPr>
    </w:p>
    <w:p w14:paraId="2AD9FB0F" w14:textId="77777777" w:rsidR="00185CFC" w:rsidRPr="0028137F" w:rsidRDefault="00185CFC" w:rsidP="0028137F">
      <w:pPr>
        <w:jc w:val="both"/>
        <w:rPr>
          <w:rFonts w:ascii="Stag Book" w:hAnsi="Stag Book"/>
          <w:sz w:val="22"/>
        </w:rPr>
      </w:pPr>
    </w:p>
    <w:p w14:paraId="07813B68" w14:textId="77777777" w:rsidR="00185CFC" w:rsidRPr="0028137F" w:rsidRDefault="00185CFC" w:rsidP="0028137F">
      <w:pPr>
        <w:jc w:val="both"/>
        <w:rPr>
          <w:rFonts w:ascii="Stag Book" w:hAnsi="Stag Book"/>
          <w:sz w:val="22"/>
        </w:rPr>
      </w:pPr>
    </w:p>
    <w:p w14:paraId="03D0A6CD" w14:textId="77777777" w:rsidR="00185CFC" w:rsidRPr="0028137F" w:rsidRDefault="00185CFC" w:rsidP="0028137F">
      <w:pPr>
        <w:jc w:val="both"/>
        <w:rPr>
          <w:rFonts w:ascii="Stag Book" w:hAnsi="Stag Book"/>
          <w:sz w:val="22"/>
        </w:rPr>
      </w:pPr>
    </w:p>
    <w:p w14:paraId="769BCBC7" w14:textId="77777777" w:rsidR="00185CFC" w:rsidRPr="0028137F" w:rsidRDefault="00185CFC" w:rsidP="0028137F">
      <w:pPr>
        <w:jc w:val="both"/>
        <w:rPr>
          <w:rFonts w:ascii="Stag Book" w:hAnsi="Stag Book"/>
          <w:sz w:val="22"/>
        </w:rPr>
      </w:pPr>
    </w:p>
    <w:p w14:paraId="51E5922B" w14:textId="77777777" w:rsidR="00185CFC" w:rsidRPr="0028137F" w:rsidRDefault="00185CFC" w:rsidP="0028137F">
      <w:pPr>
        <w:jc w:val="both"/>
        <w:rPr>
          <w:rFonts w:ascii="Stag Book" w:hAnsi="Stag Book"/>
          <w:sz w:val="22"/>
        </w:rPr>
      </w:pPr>
    </w:p>
    <w:p w14:paraId="6F2565A4" w14:textId="77777777" w:rsidR="00185CFC" w:rsidRPr="0028137F" w:rsidRDefault="00185CFC" w:rsidP="0028137F">
      <w:pPr>
        <w:jc w:val="both"/>
        <w:rPr>
          <w:rFonts w:ascii="Stag Book" w:hAnsi="Stag Book"/>
          <w:sz w:val="22"/>
        </w:rPr>
      </w:pPr>
    </w:p>
    <w:p w14:paraId="08B9459C" w14:textId="77777777" w:rsidR="00185CFC" w:rsidRPr="0028137F" w:rsidRDefault="00185CFC" w:rsidP="0028137F">
      <w:pPr>
        <w:jc w:val="both"/>
        <w:rPr>
          <w:rFonts w:ascii="Stag Book" w:hAnsi="Stag Book"/>
          <w:sz w:val="22"/>
        </w:rPr>
      </w:pPr>
    </w:p>
    <w:p w14:paraId="46B01D0E" w14:textId="77777777" w:rsidR="00185CFC" w:rsidRPr="0028137F" w:rsidRDefault="00185CFC" w:rsidP="0028137F">
      <w:pPr>
        <w:jc w:val="both"/>
        <w:rPr>
          <w:rFonts w:ascii="Stag Book" w:hAnsi="Stag Book"/>
          <w:sz w:val="22"/>
        </w:rPr>
      </w:pPr>
    </w:p>
    <w:p w14:paraId="6D578271" w14:textId="77777777" w:rsidR="00185CFC" w:rsidRPr="0028137F" w:rsidRDefault="00185CFC" w:rsidP="0028137F">
      <w:pPr>
        <w:jc w:val="both"/>
        <w:rPr>
          <w:rFonts w:ascii="Stag Book" w:hAnsi="Stag Book"/>
          <w:sz w:val="22"/>
        </w:rPr>
      </w:pPr>
    </w:p>
    <w:p w14:paraId="56C3CF84" w14:textId="702E242E" w:rsidR="00185CFC" w:rsidRPr="0028137F" w:rsidRDefault="00185CFC" w:rsidP="0028137F">
      <w:pPr>
        <w:jc w:val="both"/>
        <w:rPr>
          <w:rFonts w:ascii="Stag Book" w:hAnsi="Stag Book"/>
          <w:sz w:val="22"/>
        </w:rPr>
      </w:pPr>
    </w:p>
    <w:p w14:paraId="352EF492" w14:textId="4E3F8361" w:rsidR="0028137F" w:rsidRPr="0028137F" w:rsidRDefault="0028137F" w:rsidP="0028137F">
      <w:pPr>
        <w:jc w:val="both"/>
        <w:rPr>
          <w:rFonts w:ascii="Stag Book" w:hAnsi="Stag Book"/>
          <w:sz w:val="22"/>
        </w:rPr>
      </w:pPr>
    </w:p>
    <w:p w14:paraId="759FEF96" w14:textId="7AF338A5" w:rsidR="0028137F" w:rsidRPr="0028137F" w:rsidRDefault="0028137F" w:rsidP="0028137F">
      <w:pPr>
        <w:jc w:val="both"/>
        <w:rPr>
          <w:rFonts w:ascii="Stag Book" w:hAnsi="Stag Book"/>
          <w:sz w:val="22"/>
        </w:rPr>
      </w:pPr>
    </w:p>
    <w:p w14:paraId="5FD1160A" w14:textId="01B5A457" w:rsidR="0028137F" w:rsidRPr="0028137F" w:rsidRDefault="0028137F" w:rsidP="0028137F">
      <w:pPr>
        <w:jc w:val="both"/>
        <w:rPr>
          <w:rFonts w:ascii="Stag Book" w:hAnsi="Stag Book"/>
          <w:sz w:val="22"/>
        </w:rPr>
      </w:pPr>
    </w:p>
    <w:p w14:paraId="306E45EB" w14:textId="77777777" w:rsidR="0028137F" w:rsidRPr="0028137F" w:rsidRDefault="0028137F" w:rsidP="0028137F">
      <w:pPr>
        <w:jc w:val="both"/>
        <w:rPr>
          <w:rFonts w:ascii="Stag Book" w:hAnsi="Stag Book"/>
          <w:sz w:val="22"/>
        </w:rPr>
      </w:pPr>
    </w:p>
    <w:p w14:paraId="30FCF0BE" w14:textId="77777777" w:rsidR="00185CFC" w:rsidRPr="0028137F" w:rsidRDefault="00185CFC" w:rsidP="0028137F">
      <w:pPr>
        <w:jc w:val="both"/>
        <w:rPr>
          <w:rFonts w:ascii="Stag Book" w:hAnsi="Stag Book"/>
          <w:sz w:val="22"/>
        </w:rPr>
      </w:pPr>
    </w:p>
    <w:p w14:paraId="72AC712D" w14:textId="77777777" w:rsidR="00185CFC" w:rsidRPr="0028137F" w:rsidRDefault="00185CFC" w:rsidP="0028137F">
      <w:pPr>
        <w:jc w:val="both"/>
        <w:rPr>
          <w:rFonts w:ascii="Stag Book" w:hAnsi="Stag Book"/>
          <w:sz w:val="22"/>
        </w:rPr>
      </w:pPr>
    </w:p>
    <w:p w14:paraId="5C7EC87A" w14:textId="77777777" w:rsidR="00185CFC" w:rsidRPr="0028137F" w:rsidRDefault="00185CFC" w:rsidP="0028137F">
      <w:pPr>
        <w:jc w:val="both"/>
        <w:rPr>
          <w:rFonts w:ascii="Stag Book" w:hAnsi="Stag Book"/>
          <w:sz w:val="22"/>
        </w:rPr>
      </w:pPr>
    </w:p>
    <w:p w14:paraId="06DDD75A" w14:textId="77777777" w:rsidR="00185CFC" w:rsidRPr="0028137F" w:rsidRDefault="00185CFC" w:rsidP="0028137F">
      <w:pPr>
        <w:jc w:val="both"/>
        <w:rPr>
          <w:rFonts w:ascii="Stag Book" w:hAnsi="Stag Book"/>
          <w:sz w:val="22"/>
        </w:rPr>
      </w:pPr>
    </w:p>
    <w:p w14:paraId="6A3858D2" w14:textId="77777777" w:rsidR="00185CFC" w:rsidRPr="0028137F" w:rsidRDefault="00185CFC" w:rsidP="0028137F">
      <w:pPr>
        <w:jc w:val="both"/>
        <w:rPr>
          <w:rFonts w:ascii="Stag Book" w:hAnsi="Stag Book"/>
          <w:sz w:val="22"/>
        </w:rPr>
      </w:pPr>
    </w:p>
    <w:p w14:paraId="0EB45A17" w14:textId="3523179B" w:rsidR="00185CFC" w:rsidRDefault="00185CFC" w:rsidP="0028137F">
      <w:pPr>
        <w:jc w:val="both"/>
        <w:rPr>
          <w:rFonts w:ascii="Stag Book" w:hAnsi="Stag Book"/>
          <w:sz w:val="22"/>
        </w:rPr>
      </w:pPr>
      <w:r w:rsidRPr="0028137F">
        <w:rPr>
          <w:rFonts w:ascii="Stag Book" w:hAnsi="Stag Book"/>
          <w:sz w:val="22"/>
        </w:rPr>
        <w:t>Un objeto puede almacenarse en uno o más archivos de datos (datafiles), pero</w:t>
      </w:r>
      <w:r w:rsidR="0028137F">
        <w:rPr>
          <w:rFonts w:ascii="Stag Book" w:hAnsi="Stag Book"/>
          <w:sz w:val="22"/>
        </w:rPr>
        <w:t xml:space="preserve"> en un solo espacio de tablas (T</w:t>
      </w:r>
      <w:r w:rsidRPr="0028137F">
        <w:rPr>
          <w:rFonts w:ascii="Stag Book" w:hAnsi="Stag Book"/>
          <w:sz w:val="22"/>
        </w:rPr>
        <w:t xml:space="preserve">ablespace). </w:t>
      </w:r>
    </w:p>
    <w:p w14:paraId="5D51C3EF" w14:textId="77777777" w:rsidR="0028137F" w:rsidRPr="0028137F" w:rsidRDefault="0028137F" w:rsidP="0028137F">
      <w:pPr>
        <w:jc w:val="both"/>
        <w:rPr>
          <w:rFonts w:ascii="Stag Book" w:hAnsi="Stag Book"/>
          <w:sz w:val="22"/>
        </w:rPr>
      </w:pPr>
    </w:p>
    <w:p w14:paraId="37F0EA1D" w14:textId="5FD687B7" w:rsidR="00185CFC" w:rsidRDefault="00185CFC" w:rsidP="0028137F">
      <w:pPr>
        <w:jc w:val="both"/>
        <w:rPr>
          <w:rFonts w:ascii="Stag Book" w:hAnsi="Stag Book"/>
          <w:sz w:val="22"/>
        </w:rPr>
      </w:pPr>
      <w:r w:rsidRPr="0028137F">
        <w:rPr>
          <w:rFonts w:ascii="Stag Book" w:hAnsi="Stag Book"/>
          <w:sz w:val="22"/>
        </w:rPr>
        <w:t>Dos objetos diferentes de un esq</w:t>
      </w:r>
      <w:r w:rsidR="0028137F">
        <w:rPr>
          <w:rFonts w:ascii="Stag Book" w:hAnsi="Stag Book"/>
          <w:sz w:val="22"/>
        </w:rPr>
        <w:t>uema pueden estar en distintos T</w:t>
      </w:r>
      <w:r w:rsidRPr="0028137F">
        <w:rPr>
          <w:rFonts w:ascii="Stag Book" w:hAnsi="Stag Book"/>
          <w:sz w:val="22"/>
        </w:rPr>
        <w:t xml:space="preserve">ablespaces. </w:t>
      </w:r>
    </w:p>
    <w:p w14:paraId="4C3E24E2" w14:textId="77777777" w:rsidR="0028137F" w:rsidRPr="0028137F" w:rsidRDefault="0028137F" w:rsidP="0028137F">
      <w:pPr>
        <w:jc w:val="both"/>
        <w:rPr>
          <w:rFonts w:ascii="Stag Book" w:hAnsi="Stag Book"/>
          <w:sz w:val="22"/>
        </w:rPr>
      </w:pPr>
    </w:p>
    <w:p w14:paraId="3052387F" w14:textId="13D63EFF" w:rsidR="00185CFC" w:rsidRDefault="00185CFC" w:rsidP="0028137F">
      <w:pPr>
        <w:jc w:val="both"/>
        <w:rPr>
          <w:rFonts w:ascii="Stag Book" w:hAnsi="Stag Book"/>
          <w:sz w:val="22"/>
        </w:rPr>
      </w:pPr>
      <w:r w:rsidRPr="0028137F">
        <w:rPr>
          <w:rFonts w:ascii="Stag Book" w:hAnsi="Stag Book"/>
          <w:sz w:val="22"/>
        </w:rPr>
        <w:t>Los objetos pueden almacenarse en múltiples discos. Por ejemplo, parte de jane.emp es almacenado en el archivo de datos 1 sobre el disco A y parte en el ar</w:t>
      </w:r>
      <w:r w:rsidR="0028137F">
        <w:rPr>
          <w:rFonts w:ascii="Stag Book" w:hAnsi="Stag Book"/>
          <w:sz w:val="22"/>
        </w:rPr>
        <w:t xml:space="preserve">chivo de datos 2 sobre el disco </w:t>
      </w:r>
      <w:r w:rsidRPr="0028137F">
        <w:rPr>
          <w:rFonts w:ascii="Stag Book" w:hAnsi="Stag Book"/>
          <w:sz w:val="22"/>
        </w:rPr>
        <w:t xml:space="preserve">B. </w:t>
      </w:r>
    </w:p>
    <w:p w14:paraId="1D3B66D3" w14:textId="4FF13669" w:rsidR="0028137F" w:rsidRDefault="0028137F" w:rsidP="0028137F">
      <w:pPr>
        <w:jc w:val="both"/>
        <w:rPr>
          <w:rFonts w:ascii="Stag Book" w:hAnsi="Stag Book"/>
          <w:sz w:val="22"/>
        </w:rPr>
      </w:pPr>
    </w:p>
    <w:p w14:paraId="73C142E4" w14:textId="55773C2F" w:rsidR="0028137F" w:rsidRDefault="0028137F" w:rsidP="0028137F">
      <w:pPr>
        <w:jc w:val="both"/>
        <w:rPr>
          <w:rFonts w:ascii="Stag Book" w:hAnsi="Stag Book"/>
          <w:sz w:val="22"/>
        </w:rPr>
      </w:pPr>
    </w:p>
    <w:p w14:paraId="1BCB4C3D" w14:textId="77777777" w:rsidR="00185CFC" w:rsidRPr="0028137F" w:rsidRDefault="00185CFC" w:rsidP="00185CFC">
      <w:pPr>
        <w:rPr>
          <w:rFonts w:ascii="Stag Book" w:hAnsi="Stag Book"/>
          <w:b/>
          <w:sz w:val="22"/>
          <w:lang w:val="es-ES"/>
        </w:rPr>
      </w:pPr>
      <w:r w:rsidRPr="0028137F">
        <w:rPr>
          <w:rFonts w:ascii="Stag Book" w:hAnsi="Stag Book"/>
          <w:b/>
          <w:sz w:val="22"/>
          <w:lang w:val="es-ES"/>
        </w:rPr>
        <w:lastRenderedPageBreak/>
        <w:t xml:space="preserve">B. Archivos de control (Control Files) </w:t>
      </w:r>
    </w:p>
    <w:p w14:paraId="5F79E52F" w14:textId="77777777" w:rsidR="0028137F" w:rsidRPr="0028137F" w:rsidRDefault="0028137F" w:rsidP="0028137F">
      <w:pPr>
        <w:jc w:val="both"/>
        <w:rPr>
          <w:rFonts w:ascii="Stag Book" w:hAnsi="Stag Book"/>
          <w:sz w:val="22"/>
        </w:rPr>
      </w:pPr>
    </w:p>
    <w:p w14:paraId="4F11F65E" w14:textId="3A5158F4" w:rsidR="00185CFC" w:rsidRPr="0028137F" w:rsidRDefault="00185CFC" w:rsidP="0028137F">
      <w:pPr>
        <w:jc w:val="both"/>
        <w:rPr>
          <w:rFonts w:ascii="Stag Book" w:hAnsi="Stag Book"/>
          <w:sz w:val="22"/>
        </w:rPr>
      </w:pPr>
      <w:r w:rsidRPr="0028137F">
        <w:rPr>
          <w:rFonts w:ascii="Stag Book" w:hAnsi="Stag Book"/>
          <w:sz w:val="22"/>
        </w:rPr>
        <w:t xml:space="preserve">Tienen la descripción física y dirección de los archivos de la base de datos y de los archivos de rehacer para el arranque correcto de la base de datos. En estos archivos se especifican cuáles datafiles conforman la base de datos para poder tener acceso a los datos o para poder recuperar la base de datos, ante una falla. </w:t>
      </w:r>
      <w:r w:rsidR="0028137F">
        <w:rPr>
          <w:rFonts w:ascii="Stag Book" w:hAnsi="Stag Book"/>
          <w:sz w:val="22"/>
        </w:rPr>
        <w:t xml:space="preserve"> </w:t>
      </w:r>
      <w:r w:rsidRPr="0028137F">
        <w:rPr>
          <w:rFonts w:ascii="Stag Book" w:hAnsi="Stag Book"/>
          <w:sz w:val="22"/>
        </w:rPr>
        <w:t xml:space="preserve">Los archivos de control se crean automáticamente cuando se da una orden CREATE DATABASE y no son editables, pues también se actualizan automáticamente. </w:t>
      </w:r>
    </w:p>
    <w:p w14:paraId="7F2551BB" w14:textId="77777777" w:rsidR="00185CFC" w:rsidRPr="00194539" w:rsidRDefault="00185CFC" w:rsidP="00185CFC">
      <w:pPr>
        <w:rPr>
          <w:sz w:val="22"/>
        </w:rPr>
      </w:pPr>
    </w:p>
    <w:p w14:paraId="55BD6E1D" w14:textId="77777777" w:rsidR="00185CFC" w:rsidRPr="00194539" w:rsidRDefault="00185CFC" w:rsidP="00185CFC">
      <w:pPr>
        <w:rPr>
          <w:b/>
          <w:sz w:val="22"/>
        </w:rPr>
      </w:pPr>
      <w:r w:rsidRPr="0028137F">
        <w:rPr>
          <w:rFonts w:ascii="Stag Book" w:hAnsi="Stag Book"/>
          <w:b/>
          <w:sz w:val="22"/>
          <w:lang w:val="es-ES"/>
        </w:rPr>
        <w:t>C. Archivos de rehacer (redo log files)</w:t>
      </w:r>
      <w:r w:rsidRPr="00194539">
        <w:rPr>
          <w:b/>
          <w:sz w:val="22"/>
        </w:rPr>
        <w:t xml:space="preserve"> </w:t>
      </w:r>
    </w:p>
    <w:p w14:paraId="64A88BAD" w14:textId="77777777" w:rsidR="0028137F" w:rsidRDefault="0028137F" w:rsidP="0028137F">
      <w:pPr>
        <w:jc w:val="both"/>
        <w:rPr>
          <w:rFonts w:ascii="Stag Book" w:hAnsi="Stag Book"/>
          <w:sz w:val="22"/>
        </w:rPr>
      </w:pPr>
    </w:p>
    <w:p w14:paraId="5F36400D" w14:textId="5D9628D0" w:rsidR="00185CFC" w:rsidRPr="0028137F" w:rsidRDefault="00185CFC" w:rsidP="0028137F">
      <w:pPr>
        <w:jc w:val="both"/>
        <w:rPr>
          <w:rFonts w:ascii="Stag Book" w:hAnsi="Stag Book"/>
          <w:sz w:val="22"/>
        </w:rPr>
      </w:pPr>
      <w:r w:rsidRPr="0028137F">
        <w:rPr>
          <w:rFonts w:ascii="Stag Book" w:hAnsi="Stag Book"/>
          <w:sz w:val="22"/>
        </w:rPr>
        <w:t xml:space="preserve">Tienen los cambios hechos a la base de datos para la recuperación ante fallas o para el manejo de las transacciones. Poseen los valores antes de una transacción, la orden ejecutada y, opcionalmente, el valor después de la transacción. EI principal propósito de estos archivos es servir de respaldo de los datos en la memoria RAM. Este conjunto de archivos debe estar conformado por dos grupos, como mínimo, y se recomienda que cada grupo esté almacenado en discos separados. EI DBMS utiliza la técnica de ir sobrescribiendo sobre la información más vieja, cuando se agota el espacio en estos grupos de archivos. Se puede decir que guarda las instrucciones SQL que se van realizando en toda la base de datos. </w:t>
      </w:r>
    </w:p>
    <w:p w14:paraId="3F4413AE" w14:textId="77777777" w:rsidR="00185CFC" w:rsidRPr="0028137F" w:rsidRDefault="00185CFC" w:rsidP="0028137F">
      <w:pPr>
        <w:jc w:val="both"/>
        <w:rPr>
          <w:rFonts w:ascii="Stag Book" w:hAnsi="Stag Book"/>
          <w:sz w:val="22"/>
        </w:rPr>
      </w:pPr>
    </w:p>
    <w:p w14:paraId="31B3D5B3" w14:textId="532222B5" w:rsidR="00185CFC" w:rsidRPr="0028137F" w:rsidRDefault="00185CFC" w:rsidP="00185CFC">
      <w:pPr>
        <w:rPr>
          <w:rFonts w:ascii="Stag Book" w:hAnsi="Stag Book"/>
          <w:b/>
          <w:sz w:val="22"/>
          <w:lang w:val="es-ES"/>
        </w:rPr>
      </w:pPr>
      <w:r w:rsidRPr="0028137F">
        <w:rPr>
          <w:rFonts w:ascii="Stag Book" w:hAnsi="Stag Book"/>
          <w:b/>
          <w:sz w:val="22"/>
          <w:lang w:val="es-ES"/>
        </w:rPr>
        <w:t>D. Archivos fuera de línea (</w:t>
      </w:r>
      <w:r w:rsidR="0028137F">
        <w:rPr>
          <w:rFonts w:ascii="Stag Book" w:hAnsi="Stag Book"/>
          <w:b/>
          <w:sz w:val="22"/>
          <w:lang w:val="es-ES"/>
        </w:rPr>
        <w:t>A</w:t>
      </w:r>
      <w:r w:rsidRPr="0028137F">
        <w:rPr>
          <w:rFonts w:ascii="Stag Book" w:hAnsi="Stag Book"/>
          <w:b/>
          <w:sz w:val="22"/>
          <w:lang w:val="es-ES"/>
        </w:rPr>
        <w:t xml:space="preserve">rchived files) </w:t>
      </w:r>
    </w:p>
    <w:p w14:paraId="5B1A058C" w14:textId="77777777" w:rsidR="00185CFC" w:rsidRPr="0028137F" w:rsidRDefault="00185CFC" w:rsidP="0028137F">
      <w:pPr>
        <w:jc w:val="both"/>
        <w:rPr>
          <w:rFonts w:ascii="Stag Book" w:hAnsi="Stag Book"/>
          <w:sz w:val="22"/>
        </w:rPr>
      </w:pPr>
      <w:r w:rsidRPr="0028137F">
        <w:rPr>
          <w:rFonts w:ascii="Stag Book" w:hAnsi="Stag Book"/>
          <w:sz w:val="22"/>
        </w:rPr>
        <w:t>Son archivos opcionales donde se guarda información vieja de los archivos de rehacer, muy convenientes para los respaldos de la base de datos.</w:t>
      </w:r>
    </w:p>
    <w:p w14:paraId="1053BDAE" w14:textId="77777777" w:rsidR="00185CFC" w:rsidRPr="0028137F" w:rsidRDefault="00185CFC" w:rsidP="0028137F">
      <w:pPr>
        <w:jc w:val="both"/>
        <w:rPr>
          <w:rFonts w:ascii="Stag Book" w:hAnsi="Stag Book"/>
          <w:sz w:val="22"/>
        </w:rPr>
      </w:pPr>
    </w:p>
    <w:p w14:paraId="77A06C50" w14:textId="77777777" w:rsidR="00185CFC" w:rsidRPr="0028137F" w:rsidRDefault="00185CFC" w:rsidP="00185CFC">
      <w:pPr>
        <w:rPr>
          <w:rFonts w:ascii="Stag Book" w:hAnsi="Stag Book"/>
          <w:b/>
          <w:sz w:val="22"/>
          <w:lang w:val="es-ES"/>
        </w:rPr>
      </w:pPr>
      <w:r w:rsidRPr="0028137F">
        <w:rPr>
          <w:rFonts w:ascii="Stag Book" w:hAnsi="Stag Book"/>
          <w:b/>
          <w:sz w:val="22"/>
          <w:lang w:val="es-ES"/>
        </w:rPr>
        <w:t xml:space="preserve">E. Procesos </w:t>
      </w:r>
    </w:p>
    <w:p w14:paraId="60682A6D" w14:textId="77777777" w:rsidR="00185CFC" w:rsidRPr="0028137F" w:rsidRDefault="00185CFC" w:rsidP="0028137F">
      <w:pPr>
        <w:jc w:val="both"/>
        <w:rPr>
          <w:rFonts w:ascii="Stag Book" w:hAnsi="Stag Book"/>
          <w:sz w:val="22"/>
        </w:rPr>
      </w:pPr>
      <w:r w:rsidRPr="0028137F">
        <w:rPr>
          <w:rFonts w:ascii="Stag Book" w:hAnsi="Stag Book"/>
          <w:sz w:val="22"/>
        </w:rPr>
        <w:t>Los procesos son programas que se ejecutan para permitir el acceso a los datos. Los procesos se cargan en memoria y son transparentes para los usuarios. Los procesos se clasifican en tres grupos: procesos de base, de usuario y procesos servidores.</w:t>
      </w:r>
    </w:p>
    <w:p w14:paraId="1730910F" w14:textId="77777777" w:rsidR="00185CFC" w:rsidRPr="0028137F" w:rsidRDefault="00185CFC" w:rsidP="0028137F">
      <w:pPr>
        <w:jc w:val="both"/>
        <w:rPr>
          <w:rFonts w:ascii="Stag Book" w:hAnsi="Stag Book"/>
          <w:sz w:val="22"/>
        </w:rPr>
      </w:pPr>
      <w:r w:rsidRPr="0028137F">
        <w:rPr>
          <w:rFonts w:ascii="Stag Book" w:hAnsi="Stag Book"/>
          <w:noProof/>
          <w:sz w:val="22"/>
          <w:lang w:eastAsia="es-PE"/>
        </w:rPr>
        <w:drawing>
          <wp:anchor distT="0" distB="0" distL="114300" distR="114300" simplePos="0" relativeHeight="251667456" behindDoc="0" locked="0" layoutInCell="1" allowOverlap="1" wp14:anchorId="3F75B3D1" wp14:editId="264E40C4">
            <wp:simplePos x="0" y="0"/>
            <wp:positionH relativeFrom="page">
              <wp:posOffset>746149</wp:posOffset>
            </wp:positionH>
            <wp:positionV relativeFrom="paragraph">
              <wp:posOffset>79196</wp:posOffset>
            </wp:positionV>
            <wp:extent cx="6043841" cy="3701491"/>
            <wp:effectExtent l="19050" t="19050" r="14605" b="13335"/>
            <wp:wrapNone/>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61327" cy="3712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D39B0C9" w14:textId="77777777" w:rsidR="00185CFC" w:rsidRPr="0028137F" w:rsidRDefault="00185CFC" w:rsidP="0028137F">
      <w:pPr>
        <w:jc w:val="both"/>
        <w:rPr>
          <w:rFonts w:ascii="Stag Book" w:hAnsi="Stag Book"/>
          <w:sz w:val="22"/>
        </w:rPr>
      </w:pPr>
    </w:p>
    <w:p w14:paraId="693FDBAB" w14:textId="77777777" w:rsidR="00185CFC" w:rsidRPr="0028137F" w:rsidRDefault="00185CFC" w:rsidP="0028137F">
      <w:pPr>
        <w:jc w:val="both"/>
        <w:rPr>
          <w:rFonts w:ascii="Stag Book" w:hAnsi="Stag Book"/>
          <w:sz w:val="22"/>
        </w:rPr>
      </w:pPr>
    </w:p>
    <w:p w14:paraId="51DB285B" w14:textId="77777777" w:rsidR="00185CFC" w:rsidRPr="0028137F" w:rsidRDefault="00185CFC" w:rsidP="0028137F">
      <w:pPr>
        <w:jc w:val="both"/>
        <w:rPr>
          <w:rFonts w:ascii="Stag Book" w:hAnsi="Stag Book"/>
          <w:sz w:val="22"/>
        </w:rPr>
      </w:pPr>
    </w:p>
    <w:p w14:paraId="5FA800DA" w14:textId="77777777" w:rsidR="00185CFC" w:rsidRPr="0028137F" w:rsidRDefault="00185CFC" w:rsidP="0028137F">
      <w:pPr>
        <w:jc w:val="both"/>
        <w:rPr>
          <w:rFonts w:ascii="Stag Book" w:hAnsi="Stag Book"/>
          <w:sz w:val="22"/>
        </w:rPr>
      </w:pPr>
    </w:p>
    <w:p w14:paraId="4B358436" w14:textId="77777777" w:rsidR="00185CFC" w:rsidRPr="0028137F" w:rsidRDefault="00185CFC" w:rsidP="0028137F">
      <w:pPr>
        <w:jc w:val="both"/>
        <w:rPr>
          <w:rFonts w:ascii="Stag Book" w:hAnsi="Stag Book"/>
          <w:sz w:val="22"/>
        </w:rPr>
      </w:pPr>
    </w:p>
    <w:p w14:paraId="5F1DDD5D" w14:textId="77777777" w:rsidR="00185CFC" w:rsidRPr="0028137F" w:rsidRDefault="00185CFC" w:rsidP="0028137F">
      <w:pPr>
        <w:jc w:val="both"/>
        <w:rPr>
          <w:rFonts w:ascii="Stag Book" w:hAnsi="Stag Book"/>
          <w:sz w:val="22"/>
        </w:rPr>
      </w:pPr>
    </w:p>
    <w:p w14:paraId="17C21925" w14:textId="77777777" w:rsidR="00185CFC" w:rsidRPr="0028137F" w:rsidRDefault="00185CFC" w:rsidP="0028137F">
      <w:pPr>
        <w:jc w:val="both"/>
        <w:rPr>
          <w:rFonts w:ascii="Stag Book" w:hAnsi="Stag Book"/>
          <w:sz w:val="22"/>
        </w:rPr>
      </w:pPr>
    </w:p>
    <w:p w14:paraId="0C4B6A8D" w14:textId="77777777" w:rsidR="00185CFC" w:rsidRPr="0028137F" w:rsidRDefault="00185CFC" w:rsidP="0028137F">
      <w:pPr>
        <w:jc w:val="both"/>
        <w:rPr>
          <w:rFonts w:ascii="Stag Book" w:hAnsi="Stag Book"/>
          <w:sz w:val="22"/>
        </w:rPr>
      </w:pPr>
    </w:p>
    <w:p w14:paraId="444348FD" w14:textId="77777777" w:rsidR="00185CFC" w:rsidRPr="0028137F" w:rsidRDefault="00185CFC" w:rsidP="0028137F">
      <w:pPr>
        <w:jc w:val="both"/>
        <w:rPr>
          <w:rFonts w:ascii="Stag Book" w:hAnsi="Stag Book"/>
          <w:sz w:val="22"/>
        </w:rPr>
      </w:pPr>
    </w:p>
    <w:p w14:paraId="6453DA5D" w14:textId="77777777" w:rsidR="00185CFC" w:rsidRPr="0028137F" w:rsidRDefault="00185CFC" w:rsidP="0028137F">
      <w:pPr>
        <w:jc w:val="both"/>
        <w:rPr>
          <w:rFonts w:ascii="Stag Book" w:hAnsi="Stag Book"/>
          <w:sz w:val="22"/>
        </w:rPr>
      </w:pPr>
    </w:p>
    <w:p w14:paraId="7FED146C" w14:textId="77777777" w:rsidR="00185CFC" w:rsidRPr="0028137F" w:rsidRDefault="00185CFC" w:rsidP="0028137F">
      <w:pPr>
        <w:jc w:val="both"/>
        <w:rPr>
          <w:rFonts w:ascii="Stag Book" w:hAnsi="Stag Book"/>
          <w:sz w:val="22"/>
        </w:rPr>
      </w:pPr>
    </w:p>
    <w:p w14:paraId="45356FFD" w14:textId="77777777" w:rsidR="00185CFC" w:rsidRPr="0028137F" w:rsidRDefault="00185CFC" w:rsidP="0028137F">
      <w:pPr>
        <w:jc w:val="both"/>
        <w:rPr>
          <w:rFonts w:ascii="Stag Book" w:hAnsi="Stag Book"/>
          <w:sz w:val="22"/>
        </w:rPr>
      </w:pPr>
    </w:p>
    <w:p w14:paraId="2E162762" w14:textId="77777777" w:rsidR="00185CFC" w:rsidRPr="0028137F" w:rsidRDefault="00185CFC" w:rsidP="0028137F">
      <w:pPr>
        <w:jc w:val="both"/>
        <w:rPr>
          <w:rFonts w:ascii="Stag Book" w:hAnsi="Stag Book"/>
          <w:sz w:val="22"/>
        </w:rPr>
      </w:pPr>
    </w:p>
    <w:p w14:paraId="22F1B8B7" w14:textId="77777777" w:rsidR="00185CFC" w:rsidRPr="0028137F" w:rsidRDefault="00185CFC" w:rsidP="0028137F">
      <w:pPr>
        <w:jc w:val="both"/>
        <w:rPr>
          <w:rFonts w:ascii="Stag Book" w:hAnsi="Stag Book"/>
          <w:sz w:val="22"/>
        </w:rPr>
      </w:pPr>
    </w:p>
    <w:p w14:paraId="2E47FD5A" w14:textId="77777777" w:rsidR="00185CFC" w:rsidRPr="0028137F" w:rsidRDefault="00185CFC" w:rsidP="0028137F">
      <w:pPr>
        <w:jc w:val="both"/>
        <w:rPr>
          <w:rFonts w:ascii="Stag Book" w:hAnsi="Stag Book"/>
          <w:sz w:val="22"/>
        </w:rPr>
      </w:pPr>
    </w:p>
    <w:p w14:paraId="1ACF3A5E" w14:textId="77777777" w:rsidR="00185CFC" w:rsidRPr="0028137F" w:rsidRDefault="00185CFC" w:rsidP="0028137F">
      <w:pPr>
        <w:jc w:val="both"/>
        <w:rPr>
          <w:rFonts w:ascii="Stag Book" w:hAnsi="Stag Book"/>
          <w:sz w:val="22"/>
        </w:rPr>
      </w:pPr>
    </w:p>
    <w:p w14:paraId="1AFEE55E" w14:textId="77777777" w:rsidR="00185CFC" w:rsidRPr="0028137F" w:rsidRDefault="00185CFC" w:rsidP="0028137F">
      <w:pPr>
        <w:jc w:val="both"/>
        <w:rPr>
          <w:rFonts w:ascii="Stag Book" w:hAnsi="Stag Book"/>
          <w:sz w:val="22"/>
        </w:rPr>
      </w:pPr>
    </w:p>
    <w:p w14:paraId="3FB209FC" w14:textId="77777777" w:rsidR="00185CFC" w:rsidRPr="0028137F" w:rsidRDefault="00185CFC" w:rsidP="0028137F">
      <w:pPr>
        <w:jc w:val="both"/>
        <w:rPr>
          <w:rFonts w:ascii="Stag Book" w:hAnsi="Stag Book"/>
          <w:sz w:val="22"/>
        </w:rPr>
      </w:pPr>
    </w:p>
    <w:p w14:paraId="2C35E349" w14:textId="77777777" w:rsidR="00185CFC" w:rsidRPr="0028137F" w:rsidRDefault="00185CFC" w:rsidP="0028137F">
      <w:pPr>
        <w:jc w:val="both"/>
        <w:rPr>
          <w:rFonts w:ascii="Stag Book" w:hAnsi="Stag Book"/>
          <w:sz w:val="22"/>
        </w:rPr>
      </w:pPr>
    </w:p>
    <w:p w14:paraId="2A5D4016" w14:textId="77777777" w:rsidR="00185CFC" w:rsidRPr="0028137F" w:rsidRDefault="00185CFC" w:rsidP="0028137F">
      <w:pPr>
        <w:jc w:val="both"/>
        <w:rPr>
          <w:rFonts w:ascii="Stag Book" w:hAnsi="Stag Book"/>
          <w:sz w:val="22"/>
        </w:rPr>
      </w:pPr>
    </w:p>
    <w:p w14:paraId="56705A4B" w14:textId="44C929B6" w:rsidR="00185CFC" w:rsidRDefault="00185CFC" w:rsidP="0028137F">
      <w:pPr>
        <w:jc w:val="both"/>
        <w:rPr>
          <w:rFonts w:ascii="Stag Book" w:hAnsi="Stag Book"/>
          <w:sz w:val="22"/>
        </w:rPr>
      </w:pPr>
    </w:p>
    <w:p w14:paraId="745210CB" w14:textId="3622B21E" w:rsidR="0028137F" w:rsidRDefault="0028137F" w:rsidP="0028137F">
      <w:pPr>
        <w:jc w:val="both"/>
        <w:rPr>
          <w:rFonts w:ascii="Stag Book" w:hAnsi="Stag Book"/>
          <w:sz w:val="22"/>
        </w:rPr>
      </w:pPr>
    </w:p>
    <w:p w14:paraId="6C17FC4B" w14:textId="77777777" w:rsidR="0028137F" w:rsidRPr="0028137F" w:rsidRDefault="0028137F" w:rsidP="0028137F">
      <w:pPr>
        <w:jc w:val="both"/>
        <w:rPr>
          <w:rFonts w:ascii="Stag Book" w:hAnsi="Stag Book"/>
          <w:sz w:val="22"/>
        </w:rPr>
      </w:pPr>
    </w:p>
    <w:p w14:paraId="2F44C1F8" w14:textId="77777777" w:rsidR="00185CFC" w:rsidRPr="0028137F" w:rsidRDefault="00185CFC" w:rsidP="0028137F">
      <w:pPr>
        <w:jc w:val="both"/>
        <w:rPr>
          <w:rFonts w:ascii="Stag Book" w:hAnsi="Stag Book"/>
          <w:sz w:val="22"/>
        </w:rPr>
      </w:pPr>
    </w:p>
    <w:p w14:paraId="7BD20EF2" w14:textId="77777777" w:rsidR="00185CFC" w:rsidRPr="0028137F" w:rsidRDefault="00185CFC" w:rsidP="00185CFC">
      <w:pPr>
        <w:rPr>
          <w:rFonts w:ascii="Stag Book" w:hAnsi="Stag Book"/>
          <w:b/>
          <w:sz w:val="22"/>
          <w:lang w:val="es-ES"/>
        </w:rPr>
      </w:pPr>
      <w:r w:rsidRPr="0028137F">
        <w:rPr>
          <w:rFonts w:ascii="Stag Book" w:hAnsi="Stag Book"/>
          <w:b/>
          <w:sz w:val="22"/>
          <w:lang w:val="es-ES"/>
        </w:rPr>
        <w:lastRenderedPageBreak/>
        <w:t xml:space="preserve">Procesos de Base o de Soporte </w:t>
      </w:r>
    </w:p>
    <w:p w14:paraId="13B25644" w14:textId="77777777" w:rsidR="0028137F" w:rsidRDefault="0028137F" w:rsidP="0028137F">
      <w:pPr>
        <w:jc w:val="both"/>
        <w:rPr>
          <w:rFonts w:ascii="Stag Book" w:hAnsi="Stag Book"/>
          <w:sz w:val="22"/>
        </w:rPr>
      </w:pPr>
    </w:p>
    <w:p w14:paraId="44946189" w14:textId="12850235" w:rsidR="00185CFC" w:rsidRPr="0028137F" w:rsidRDefault="00185CFC" w:rsidP="0028137F">
      <w:pPr>
        <w:jc w:val="both"/>
        <w:rPr>
          <w:rFonts w:ascii="Stag Book" w:hAnsi="Stag Book"/>
          <w:sz w:val="22"/>
        </w:rPr>
      </w:pPr>
      <w:r w:rsidRPr="0028137F">
        <w:rPr>
          <w:rFonts w:ascii="Stag Book" w:hAnsi="Stag Book"/>
          <w:sz w:val="22"/>
        </w:rPr>
        <w:t>Los procesos de base (</w:t>
      </w:r>
      <w:r w:rsidR="0028137F">
        <w:rPr>
          <w:rFonts w:ascii="Stag Book" w:hAnsi="Stag Book"/>
          <w:sz w:val="22"/>
        </w:rPr>
        <w:t>B</w:t>
      </w:r>
      <w:r w:rsidRPr="0028137F">
        <w:rPr>
          <w:rFonts w:ascii="Stag Book" w:hAnsi="Stag Book"/>
          <w:sz w:val="22"/>
        </w:rPr>
        <w:t xml:space="preserve">ackground) son los que se encargan de traer datos desde y hacia la SGA, mejorando el desempeño al consolidar las tareas que son impartidas por todos los usuarios. Cada proceso de base tiene su propia área de memoria. Los procesos de base o soporte son los siguientes: </w:t>
      </w:r>
    </w:p>
    <w:p w14:paraId="0B6E95EC" w14:textId="77777777" w:rsidR="00185CFC" w:rsidRPr="0028137F" w:rsidRDefault="00185CFC" w:rsidP="0028137F">
      <w:pPr>
        <w:jc w:val="both"/>
        <w:rPr>
          <w:rFonts w:ascii="Stag Book" w:hAnsi="Stag Book"/>
          <w:sz w:val="22"/>
        </w:rPr>
      </w:pPr>
    </w:p>
    <w:p w14:paraId="2C7A2759" w14:textId="6CC8F77D" w:rsidR="00185CFC" w:rsidRPr="006B46A7" w:rsidRDefault="0028137F" w:rsidP="008701D5">
      <w:pPr>
        <w:pStyle w:val="Prrafodelista"/>
        <w:numPr>
          <w:ilvl w:val="0"/>
          <w:numId w:val="2"/>
        </w:numPr>
        <w:jc w:val="both"/>
        <w:rPr>
          <w:rFonts w:ascii="Stag Book" w:hAnsi="Stag Book"/>
          <w:sz w:val="22"/>
        </w:rPr>
      </w:pPr>
      <w:r w:rsidRPr="006B46A7">
        <w:rPr>
          <w:rFonts w:ascii="Stag Book" w:hAnsi="Stag Book"/>
          <w:b/>
          <w:sz w:val="22"/>
          <w:lang w:val="es-ES"/>
        </w:rPr>
        <w:t>DBWR: (Database W</w:t>
      </w:r>
      <w:r w:rsidR="00185CFC" w:rsidRPr="006B46A7">
        <w:rPr>
          <w:rFonts w:ascii="Stag Book" w:hAnsi="Stag Book"/>
          <w:b/>
          <w:sz w:val="22"/>
          <w:lang w:val="es-ES"/>
        </w:rPr>
        <w:t>riter</w:t>
      </w:r>
      <w:r w:rsidR="00185CFC" w:rsidRPr="006B46A7">
        <w:rPr>
          <w:rFonts w:ascii="Stag Book" w:hAnsi="Stag Book"/>
          <w:sz w:val="22"/>
        </w:rPr>
        <w:t xml:space="preserve">) se encarga de manejar los “buffers” de memoria cache para que los procesos del usuario siempre encuentren a algunos uno de ellos disponibles. Es un proceso obligatorio que, además, escribe los bloques de datos modificados por los usuarios en los archivos de datos que componen la B.D cuando el proceso LGWR le envía el mensaje de hacerlo. </w:t>
      </w:r>
    </w:p>
    <w:p w14:paraId="6544460A" w14:textId="77777777" w:rsidR="00185CFC" w:rsidRPr="0028137F" w:rsidRDefault="00185CFC" w:rsidP="006B46A7">
      <w:pPr>
        <w:jc w:val="both"/>
        <w:rPr>
          <w:rFonts w:ascii="Stag Book" w:hAnsi="Stag Book"/>
          <w:sz w:val="22"/>
        </w:rPr>
      </w:pPr>
    </w:p>
    <w:p w14:paraId="073FDD21" w14:textId="7AB582E3" w:rsidR="00185CFC" w:rsidRPr="006B46A7" w:rsidRDefault="00185CFC" w:rsidP="008701D5">
      <w:pPr>
        <w:pStyle w:val="Prrafodelista"/>
        <w:numPr>
          <w:ilvl w:val="0"/>
          <w:numId w:val="2"/>
        </w:numPr>
        <w:jc w:val="both"/>
        <w:rPr>
          <w:rFonts w:ascii="Stag Book" w:hAnsi="Stag Book"/>
          <w:sz w:val="22"/>
        </w:rPr>
      </w:pPr>
      <w:r w:rsidRPr="006B46A7">
        <w:rPr>
          <w:rFonts w:ascii="Stag Book" w:hAnsi="Stag Book"/>
          <w:b/>
          <w:sz w:val="22"/>
          <w:lang w:val="es-ES"/>
        </w:rPr>
        <w:t xml:space="preserve">LGWR: (Log </w:t>
      </w:r>
      <w:r w:rsidR="0028137F" w:rsidRPr="006B46A7">
        <w:rPr>
          <w:rFonts w:ascii="Stag Book" w:hAnsi="Stag Book"/>
          <w:b/>
          <w:sz w:val="22"/>
          <w:lang w:val="es-ES"/>
        </w:rPr>
        <w:t>W</w:t>
      </w:r>
      <w:r w:rsidRPr="006B46A7">
        <w:rPr>
          <w:rFonts w:ascii="Stag Book" w:hAnsi="Stag Book"/>
          <w:b/>
          <w:sz w:val="22"/>
          <w:lang w:val="es-ES"/>
        </w:rPr>
        <w:t>riter</w:t>
      </w:r>
      <w:r w:rsidRPr="006B46A7">
        <w:rPr>
          <w:rFonts w:ascii="Stag Book" w:hAnsi="Stag Book"/>
          <w:sz w:val="22"/>
        </w:rPr>
        <w:t xml:space="preserve">) este proceso escribe datos desde la SGA a los archivos de rehacer (redo log files) que sirven en caso de fallas en la instancia. Este proceso es obligatorio y es el único encargado de escribir y leer en estos archivos. El proceso de llenado de estos archivos es circular, por lo tanto, antes de empezar a sobrescribir en uno de ellos, se marca un punto de verificación y LGWR envía la orden de escritura en los datafiles al proceso DBWR. Cuando se cambia de uso de grupo de redo log (archivo deshacer), se produce un SWITCH LOG </w:t>
      </w:r>
    </w:p>
    <w:p w14:paraId="3812F941" w14:textId="77777777" w:rsidR="00185CFC" w:rsidRPr="0028137F" w:rsidRDefault="00185CFC" w:rsidP="006B46A7">
      <w:pPr>
        <w:jc w:val="both"/>
        <w:rPr>
          <w:rFonts w:ascii="Stag Book" w:hAnsi="Stag Book"/>
          <w:sz w:val="22"/>
        </w:rPr>
      </w:pPr>
    </w:p>
    <w:p w14:paraId="4AF10A47" w14:textId="77777777" w:rsidR="00185CFC" w:rsidRPr="006B46A7" w:rsidRDefault="00185CFC" w:rsidP="008701D5">
      <w:pPr>
        <w:pStyle w:val="Prrafodelista"/>
        <w:numPr>
          <w:ilvl w:val="0"/>
          <w:numId w:val="2"/>
        </w:numPr>
        <w:jc w:val="both"/>
        <w:rPr>
          <w:rFonts w:ascii="Stag Book" w:hAnsi="Stag Book"/>
          <w:sz w:val="22"/>
        </w:rPr>
      </w:pPr>
      <w:r w:rsidRPr="006B46A7">
        <w:rPr>
          <w:rFonts w:ascii="Stag Book" w:hAnsi="Stag Book"/>
          <w:b/>
          <w:sz w:val="22"/>
          <w:lang w:val="es-ES"/>
        </w:rPr>
        <w:t>LCKn, Lock: (lock processes)</w:t>
      </w:r>
      <w:r w:rsidRPr="006B46A7">
        <w:rPr>
          <w:rFonts w:ascii="Stag Book" w:hAnsi="Stag Book"/>
          <w:sz w:val="22"/>
        </w:rPr>
        <w:t xml:space="preserve"> El bloqueo es un proceso opcional. Efectúa los bloqueos entre instancias, en caso de ambientes con servidores paralelos (hasta con 10 servidores). </w:t>
      </w:r>
    </w:p>
    <w:p w14:paraId="1C243391" w14:textId="77777777" w:rsidR="00185CFC" w:rsidRPr="0028137F" w:rsidRDefault="00185CFC" w:rsidP="006B46A7">
      <w:pPr>
        <w:jc w:val="both"/>
        <w:rPr>
          <w:rFonts w:ascii="Stag Book" w:hAnsi="Stag Book"/>
          <w:sz w:val="22"/>
        </w:rPr>
      </w:pPr>
    </w:p>
    <w:p w14:paraId="33DAF920" w14:textId="21B54928" w:rsidR="00185CFC" w:rsidRPr="006B46A7" w:rsidRDefault="0028137F" w:rsidP="008701D5">
      <w:pPr>
        <w:pStyle w:val="Prrafodelista"/>
        <w:numPr>
          <w:ilvl w:val="0"/>
          <w:numId w:val="2"/>
        </w:numPr>
        <w:jc w:val="both"/>
        <w:rPr>
          <w:rFonts w:ascii="Stag Book" w:hAnsi="Stag Book"/>
          <w:sz w:val="22"/>
        </w:rPr>
      </w:pPr>
      <w:r w:rsidRPr="006B46A7">
        <w:rPr>
          <w:rFonts w:ascii="Stag Book" w:hAnsi="Stag Book"/>
          <w:b/>
          <w:sz w:val="22"/>
          <w:lang w:val="es-ES"/>
        </w:rPr>
        <w:t>CKPT: (Check P</w:t>
      </w:r>
      <w:r w:rsidR="00185CFC" w:rsidRPr="006B46A7">
        <w:rPr>
          <w:rFonts w:ascii="Stag Book" w:hAnsi="Stag Book"/>
          <w:b/>
          <w:sz w:val="22"/>
          <w:lang w:val="es-ES"/>
        </w:rPr>
        <w:t>oint)</w:t>
      </w:r>
      <w:r w:rsidR="00185CFC" w:rsidRPr="006B46A7">
        <w:rPr>
          <w:sz w:val="22"/>
        </w:rPr>
        <w:t xml:space="preserve"> </w:t>
      </w:r>
      <w:r w:rsidR="00185CFC" w:rsidRPr="006B46A7">
        <w:rPr>
          <w:rFonts w:ascii="Stag Book" w:hAnsi="Stag Book"/>
          <w:sz w:val="22"/>
        </w:rPr>
        <w:t xml:space="preserve">El punto de comprobación es un proceso opcional que ocurre cuando los usuarios conectados a la base de datos, hacen solicitudes de exámenes de datos. Uno de los eventos que dispara a este proceso es el SWITCH LOG. </w:t>
      </w:r>
    </w:p>
    <w:p w14:paraId="729403FC" w14:textId="77777777" w:rsidR="00185CFC" w:rsidRPr="0028137F" w:rsidRDefault="00185CFC" w:rsidP="006B46A7">
      <w:pPr>
        <w:jc w:val="both"/>
        <w:rPr>
          <w:rFonts w:ascii="Stag Book" w:hAnsi="Stag Book"/>
          <w:sz w:val="22"/>
        </w:rPr>
      </w:pPr>
    </w:p>
    <w:p w14:paraId="3369BFB4" w14:textId="1DA24F9A" w:rsidR="00185CFC" w:rsidRPr="006B46A7" w:rsidRDefault="0028137F" w:rsidP="008701D5">
      <w:pPr>
        <w:pStyle w:val="Prrafodelista"/>
        <w:numPr>
          <w:ilvl w:val="0"/>
          <w:numId w:val="2"/>
        </w:numPr>
        <w:jc w:val="both"/>
        <w:rPr>
          <w:rFonts w:ascii="Stag Book" w:hAnsi="Stag Book"/>
          <w:sz w:val="22"/>
        </w:rPr>
      </w:pPr>
      <w:r w:rsidRPr="006B46A7">
        <w:rPr>
          <w:rFonts w:ascii="Stag Book" w:hAnsi="Stag Book"/>
          <w:b/>
          <w:sz w:val="22"/>
          <w:lang w:val="es-ES"/>
        </w:rPr>
        <w:t>SNPn: (Snapshot P</w:t>
      </w:r>
      <w:r w:rsidR="00185CFC" w:rsidRPr="006B46A7">
        <w:rPr>
          <w:rFonts w:ascii="Stag Book" w:hAnsi="Stag Book"/>
          <w:b/>
          <w:sz w:val="22"/>
          <w:lang w:val="es-ES"/>
        </w:rPr>
        <w:t>rocess)</w:t>
      </w:r>
      <w:r w:rsidR="00185CFC" w:rsidRPr="006B46A7">
        <w:rPr>
          <w:sz w:val="22"/>
        </w:rPr>
        <w:t xml:space="preserve"> </w:t>
      </w:r>
      <w:r w:rsidR="00185CFC" w:rsidRPr="006B46A7">
        <w:rPr>
          <w:rFonts w:ascii="Stag Book" w:hAnsi="Stag Book"/>
          <w:sz w:val="22"/>
        </w:rPr>
        <w:t xml:space="preserve">se encarga de refrescar los snapshots o réplicas de tablas que se usan, principalmente, en ambientes distribuidos. </w:t>
      </w:r>
    </w:p>
    <w:p w14:paraId="7AEC1841" w14:textId="77777777" w:rsidR="00185CFC" w:rsidRPr="0028137F" w:rsidRDefault="00185CFC" w:rsidP="006B46A7">
      <w:pPr>
        <w:jc w:val="both"/>
        <w:rPr>
          <w:rFonts w:ascii="Stag Book" w:hAnsi="Stag Book"/>
          <w:sz w:val="22"/>
        </w:rPr>
      </w:pPr>
    </w:p>
    <w:p w14:paraId="4E6B7AD6" w14:textId="77777777" w:rsidR="00185CFC" w:rsidRPr="006B46A7" w:rsidRDefault="00185CFC" w:rsidP="008701D5">
      <w:pPr>
        <w:pStyle w:val="Prrafodelista"/>
        <w:numPr>
          <w:ilvl w:val="0"/>
          <w:numId w:val="2"/>
        </w:numPr>
        <w:jc w:val="both"/>
        <w:rPr>
          <w:rFonts w:ascii="Stag Book" w:hAnsi="Stag Book"/>
          <w:sz w:val="22"/>
        </w:rPr>
      </w:pPr>
      <w:r w:rsidRPr="006B46A7">
        <w:rPr>
          <w:rFonts w:ascii="Stag Book" w:hAnsi="Stag Book"/>
          <w:b/>
          <w:sz w:val="22"/>
          <w:lang w:val="es-ES"/>
        </w:rPr>
        <w:t>SMON: (System monitor)</w:t>
      </w:r>
      <w:r w:rsidRPr="006B46A7">
        <w:rPr>
          <w:rFonts w:ascii="Stag Book" w:hAnsi="Stag Book"/>
          <w:sz w:val="22"/>
        </w:rPr>
        <w:t xml:space="preserve"> recupera el sistema ante una falla de la instancia. </w:t>
      </w:r>
    </w:p>
    <w:p w14:paraId="0C543C16" w14:textId="77777777" w:rsidR="00185CFC" w:rsidRPr="0028681A" w:rsidRDefault="00185CFC" w:rsidP="006B46A7">
      <w:pPr>
        <w:jc w:val="both"/>
        <w:rPr>
          <w:sz w:val="22"/>
        </w:rPr>
      </w:pPr>
    </w:p>
    <w:p w14:paraId="1691D164" w14:textId="77777777" w:rsidR="00185CFC" w:rsidRPr="006B46A7" w:rsidRDefault="00185CFC" w:rsidP="008701D5">
      <w:pPr>
        <w:pStyle w:val="Prrafodelista"/>
        <w:numPr>
          <w:ilvl w:val="0"/>
          <w:numId w:val="2"/>
        </w:numPr>
        <w:jc w:val="both"/>
        <w:rPr>
          <w:rFonts w:ascii="Stag Book" w:hAnsi="Stag Book"/>
          <w:sz w:val="22"/>
        </w:rPr>
      </w:pPr>
      <w:r w:rsidRPr="006B46A7">
        <w:rPr>
          <w:rFonts w:ascii="Stag Book" w:hAnsi="Stag Book"/>
          <w:b/>
          <w:sz w:val="22"/>
          <w:lang w:val="es-ES"/>
        </w:rPr>
        <w:t>RECO: (Recovery)</w:t>
      </w:r>
      <w:r w:rsidRPr="006B46A7">
        <w:rPr>
          <w:sz w:val="22"/>
        </w:rPr>
        <w:t xml:space="preserve"> </w:t>
      </w:r>
      <w:r w:rsidRPr="006B46A7">
        <w:rPr>
          <w:rFonts w:ascii="Stag Book" w:hAnsi="Stag Book"/>
          <w:sz w:val="22"/>
        </w:rPr>
        <w:t>recupera ante las fallas, en una transacción en ambientes distribuidos.</w:t>
      </w:r>
    </w:p>
    <w:p w14:paraId="731AA20C" w14:textId="77777777" w:rsidR="00185CFC" w:rsidRDefault="00185CFC" w:rsidP="006B46A7">
      <w:pPr>
        <w:jc w:val="both"/>
        <w:rPr>
          <w:sz w:val="22"/>
        </w:rPr>
      </w:pPr>
    </w:p>
    <w:p w14:paraId="5FC79374" w14:textId="77777777" w:rsidR="00185CFC" w:rsidRPr="006B46A7" w:rsidRDefault="00185CFC" w:rsidP="008701D5">
      <w:pPr>
        <w:pStyle w:val="Prrafodelista"/>
        <w:numPr>
          <w:ilvl w:val="0"/>
          <w:numId w:val="2"/>
        </w:numPr>
        <w:jc w:val="both"/>
        <w:rPr>
          <w:rFonts w:ascii="Stag Book" w:hAnsi="Stag Book"/>
          <w:sz w:val="22"/>
        </w:rPr>
      </w:pPr>
      <w:r w:rsidRPr="006B46A7">
        <w:rPr>
          <w:rFonts w:ascii="Stag Book" w:hAnsi="Stag Book"/>
          <w:b/>
          <w:sz w:val="22"/>
          <w:lang w:val="es-ES"/>
        </w:rPr>
        <w:t>ARCH: (Archive)</w:t>
      </w:r>
      <w:r w:rsidRPr="006B46A7">
        <w:rPr>
          <w:sz w:val="22"/>
        </w:rPr>
        <w:t xml:space="preserve"> </w:t>
      </w:r>
      <w:r w:rsidRPr="006B46A7">
        <w:rPr>
          <w:rFonts w:ascii="Stag Book" w:hAnsi="Stag Book"/>
          <w:sz w:val="22"/>
        </w:rPr>
        <w:t xml:space="preserve">copia los registros de rehacer de la RAM en archivos de datos (archive redo logs) que permiten la recuperación cuando se presentan fallas de los medios magnéticos. </w:t>
      </w:r>
    </w:p>
    <w:p w14:paraId="0670B4F7" w14:textId="77777777" w:rsidR="00185CFC" w:rsidRPr="0028681A" w:rsidRDefault="00185CFC" w:rsidP="006B46A7">
      <w:pPr>
        <w:jc w:val="both"/>
        <w:rPr>
          <w:sz w:val="22"/>
        </w:rPr>
      </w:pPr>
    </w:p>
    <w:p w14:paraId="2CDB29D2" w14:textId="1A45A548" w:rsidR="00185CFC" w:rsidRDefault="00185CFC" w:rsidP="008701D5">
      <w:pPr>
        <w:pStyle w:val="Prrafodelista"/>
        <w:numPr>
          <w:ilvl w:val="0"/>
          <w:numId w:val="2"/>
        </w:numPr>
        <w:jc w:val="both"/>
        <w:rPr>
          <w:rFonts w:ascii="Stag Book" w:hAnsi="Stag Book"/>
          <w:sz w:val="22"/>
        </w:rPr>
      </w:pPr>
      <w:r w:rsidRPr="006B46A7">
        <w:rPr>
          <w:rFonts w:ascii="Stag Book" w:hAnsi="Stag Book"/>
          <w:b/>
          <w:sz w:val="22"/>
          <w:lang w:val="es-ES"/>
        </w:rPr>
        <w:t>PMON: (Process Monitor)</w:t>
      </w:r>
      <w:r w:rsidRPr="006B46A7">
        <w:rPr>
          <w:sz w:val="22"/>
        </w:rPr>
        <w:t xml:space="preserve"> </w:t>
      </w:r>
      <w:r w:rsidRPr="006B46A7">
        <w:rPr>
          <w:rFonts w:ascii="Stag Book" w:hAnsi="Stag Book"/>
          <w:sz w:val="22"/>
        </w:rPr>
        <w:t xml:space="preserve">recupera la instancia ante una falla de un proceso de usuario; libera los recursos del proceso que falló. </w:t>
      </w:r>
    </w:p>
    <w:p w14:paraId="303FCE74" w14:textId="77777777" w:rsidR="008B3E1D" w:rsidRPr="008B3E1D" w:rsidRDefault="008B3E1D" w:rsidP="008B3E1D">
      <w:pPr>
        <w:pStyle w:val="Prrafodelista"/>
        <w:rPr>
          <w:rFonts w:ascii="Stag Book" w:hAnsi="Stag Book"/>
          <w:sz w:val="22"/>
        </w:rPr>
      </w:pPr>
    </w:p>
    <w:p w14:paraId="7CE26FAD" w14:textId="24A903CE" w:rsidR="008B3E1D" w:rsidRDefault="008B3E1D" w:rsidP="008B3E1D">
      <w:pPr>
        <w:jc w:val="both"/>
        <w:rPr>
          <w:rFonts w:ascii="Stag Book" w:hAnsi="Stag Book"/>
          <w:sz w:val="22"/>
        </w:rPr>
      </w:pPr>
    </w:p>
    <w:p w14:paraId="0303A917" w14:textId="5BB997A9" w:rsidR="008B3E1D" w:rsidRDefault="008B3E1D" w:rsidP="008B3E1D">
      <w:pPr>
        <w:jc w:val="both"/>
        <w:rPr>
          <w:rFonts w:ascii="Stag Book" w:hAnsi="Stag Book"/>
          <w:sz w:val="22"/>
        </w:rPr>
      </w:pPr>
    </w:p>
    <w:p w14:paraId="79FC1950" w14:textId="7BDE3BEA" w:rsidR="008B3E1D" w:rsidRDefault="008B3E1D" w:rsidP="008B3E1D">
      <w:pPr>
        <w:jc w:val="both"/>
        <w:rPr>
          <w:rFonts w:ascii="Stag Book" w:hAnsi="Stag Book"/>
          <w:sz w:val="22"/>
        </w:rPr>
      </w:pPr>
    </w:p>
    <w:p w14:paraId="17AD7486" w14:textId="42EBA1BD" w:rsidR="008B3E1D" w:rsidRDefault="008B3E1D" w:rsidP="008B3E1D">
      <w:pPr>
        <w:jc w:val="both"/>
        <w:rPr>
          <w:rFonts w:ascii="Stag Book" w:hAnsi="Stag Book"/>
          <w:sz w:val="22"/>
        </w:rPr>
      </w:pPr>
    </w:p>
    <w:p w14:paraId="64A8B03E" w14:textId="66EA4F9A" w:rsidR="008B3E1D" w:rsidRDefault="008B3E1D" w:rsidP="008B3E1D">
      <w:pPr>
        <w:jc w:val="both"/>
        <w:rPr>
          <w:rFonts w:ascii="Stag Book" w:hAnsi="Stag Book"/>
          <w:sz w:val="22"/>
        </w:rPr>
      </w:pPr>
    </w:p>
    <w:p w14:paraId="45FCB278" w14:textId="5DDEF078" w:rsidR="008B3E1D" w:rsidRDefault="008B3E1D" w:rsidP="008B3E1D">
      <w:pPr>
        <w:jc w:val="both"/>
        <w:rPr>
          <w:rFonts w:ascii="Stag Book" w:hAnsi="Stag Book"/>
          <w:sz w:val="22"/>
        </w:rPr>
      </w:pPr>
    </w:p>
    <w:p w14:paraId="4CBC2367" w14:textId="566AEE43" w:rsidR="008B3E1D" w:rsidRDefault="008B3E1D" w:rsidP="008B3E1D">
      <w:pPr>
        <w:jc w:val="both"/>
        <w:rPr>
          <w:rFonts w:ascii="Stag Book" w:hAnsi="Stag Book"/>
          <w:sz w:val="22"/>
        </w:rPr>
      </w:pPr>
    </w:p>
    <w:p w14:paraId="5F435814" w14:textId="3CD91C9E" w:rsidR="008B3E1D" w:rsidRDefault="008B3E1D" w:rsidP="008B3E1D">
      <w:pPr>
        <w:jc w:val="both"/>
        <w:rPr>
          <w:rFonts w:ascii="Stag Book" w:hAnsi="Stag Book"/>
          <w:sz w:val="22"/>
        </w:rPr>
      </w:pPr>
    </w:p>
    <w:p w14:paraId="702BBCC0" w14:textId="77777777" w:rsidR="008B3E1D" w:rsidRPr="008B3E1D" w:rsidRDefault="008B3E1D" w:rsidP="008B3E1D">
      <w:pPr>
        <w:jc w:val="both"/>
        <w:rPr>
          <w:rFonts w:ascii="Stag Book" w:hAnsi="Stag Book"/>
          <w:sz w:val="22"/>
        </w:rPr>
      </w:pPr>
    </w:p>
    <w:p w14:paraId="0DFC3710" w14:textId="4119E9D4" w:rsidR="006B46A7" w:rsidRDefault="006B46A7" w:rsidP="00185CFC">
      <w:pPr>
        <w:rPr>
          <w:rFonts w:ascii="Stag Book" w:hAnsi="Stag Book"/>
          <w:sz w:val="22"/>
        </w:rPr>
      </w:pPr>
    </w:p>
    <w:p w14:paraId="6EE018B4" w14:textId="77777777" w:rsidR="00185CFC" w:rsidRPr="006B46A7" w:rsidRDefault="00185CFC" w:rsidP="00185CFC">
      <w:pPr>
        <w:rPr>
          <w:rFonts w:ascii="Stag Book" w:hAnsi="Stag Book"/>
          <w:b/>
          <w:sz w:val="22"/>
          <w:lang w:val="es-ES"/>
        </w:rPr>
      </w:pPr>
      <w:r w:rsidRPr="006B46A7">
        <w:rPr>
          <w:rFonts w:ascii="Stag Book" w:hAnsi="Stag Book"/>
          <w:b/>
          <w:sz w:val="22"/>
          <w:lang w:val="es-ES"/>
        </w:rPr>
        <w:lastRenderedPageBreak/>
        <w:t xml:space="preserve">Procesos del Usuario </w:t>
      </w:r>
    </w:p>
    <w:p w14:paraId="2620B32B" w14:textId="33B99387" w:rsidR="00185CFC" w:rsidRPr="006B46A7" w:rsidRDefault="00185CFC" w:rsidP="006B46A7">
      <w:pPr>
        <w:jc w:val="both"/>
        <w:rPr>
          <w:rFonts w:ascii="Stag Book" w:hAnsi="Stag Book"/>
          <w:sz w:val="22"/>
        </w:rPr>
      </w:pPr>
      <w:r w:rsidRPr="006B46A7">
        <w:rPr>
          <w:rFonts w:ascii="Stag Book" w:hAnsi="Stag Book"/>
          <w:sz w:val="22"/>
        </w:rPr>
        <w:t xml:space="preserve">Cuando un usuario se conecta a la base de datos, se crea un proceso de usuario que se encarga de ejecutar el código de aplicación del usuario y manejar el perfil del usuario con sus variables de ambiente. Los procesos de usuario no se pueden comunicar directamente con la base de datos, únicamente, lo hacen a través de procesos servidores. </w:t>
      </w:r>
    </w:p>
    <w:p w14:paraId="715D7223" w14:textId="77777777" w:rsidR="006B46A7" w:rsidRPr="006B46A7" w:rsidRDefault="006B46A7" w:rsidP="00185CFC">
      <w:pPr>
        <w:rPr>
          <w:rFonts w:ascii="Stag Book" w:hAnsi="Stag Book"/>
          <w:sz w:val="22"/>
        </w:rPr>
      </w:pPr>
    </w:p>
    <w:p w14:paraId="4F86432D" w14:textId="77777777" w:rsidR="00185CFC" w:rsidRPr="006B46A7" w:rsidRDefault="00185CFC" w:rsidP="00185CFC">
      <w:pPr>
        <w:rPr>
          <w:rFonts w:ascii="Stag Book" w:hAnsi="Stag Book"/>
          <w:b/>
          <w:sz w:val="22"/>
          <w:lang w:val="es-ES"/>
        </w:rPr>
      </w:pPr>
      <w:r w:rsidRPr="006B46A7">
        <w:rPr>
          <w:rFonts w:ascii="Stag Book" w:hAnsi="Stag Book"/>
          <w:b/>
          <w:sz w:val="22"/>
          <w:lang w:val="es-ES"/>
        </w:rPr>
        <w:t xml:space="preserve">Procesos Servidores </w:t>
      </w:r>
    </w:p>
    <w:p w14:paraId="6CCBE4EB" w14:textId="77777777" w:rsidR="00185CFC" w:rsidRPr="006B46A7" w:rsidRDefault="00185CFC" w:rsidP="006B46A7">
      <w:pPr>
        <w:jc w:val="both"/>
        <w:rPr>
          <w:rFonts w:ascii="Stag Book" w:hAnsi="Stag Book"/>
          <w:sz w:val="22"/>
        </w:rPr>
      </w:pPr>
      <w:r w:rsidRPr="006B46A7">
        <w:rPr>
          <w:rFonts w:ascii="Stag Book" w:hAnsi="Stag Book"/>
          <w:sz w:val="22"/>
        </w:rPr>
        <w:t xml:space="preserve">Ejecutan las órdenes SQL de los usuarios y llevan los datos al “database buffer cache” para que los procesos del usuario puedan tener acceso a los datos. Se pueden tener distintas arquitecturas para trabajar en ORACLE, según los tipos de servidores: dedicados o multihilos. </w:t>
      </w:r>
    </w:p>
    <w:p w14:paraId="651A07D3" w14:textId="77777777" w:rsidR="00185CFC" w:rsidRPr="006B46A7" w:rsidRDefault="00185CFC" w:rsidP="00185CFC">
      <w:pPr>
        <w:rPr>
          <w:rFonts w:ascii="Stag Book" w:hAnsi="Stag Book"/>
          <w:sz w:val="22"/>
        </w:rPr>
      </w:pPr>
    </w:p>
    <w:p w14:paraId="32AB1E9E" w14:textId="77777777" w:rsidR="00185CFC" w:rsidRPr="006B46A7" w:rsidRDefault="00185CFC" w:rsidP="006B46A7">
      <w:pPr>
        <w:jc w:val="both"/>
        <w:rPr>
          <w:rFonts w:ascii="Stag Book" w:hAnsi="Stag Book"/>
          <w:sz w:val="22"/>
        </w:rPr>
      </w:pPr>
      <w:r w:rsidRPr="006B46A7">
        <w:rPr>
          <w:rFonts w:ascii="Stag Book" w:hAnsi="Stag Book"/>
          <w:sz w:val="22"/>
        </w:rPr>
        <w:t xml:space="preserve">Una configuración dedicada significa que cada conexión de un usuario de Base de Datos será atendida exclusivamente por un proceso servidor. Una configuración multihilo (multithread) o compartida es cuando existe un número limitado de procesos servidores que atienden a todas las conexiones de Bases de Datos existentes cuando haya un requerimiento de por medio. En esta última configuración, existen los despachadores (dispatchers), que son los que ante algún requerimiento de sesión asignan dicho trabajo a un proceso servidor disponible. </w:t>
      </w:r>
    </w:p>
    <w:p w14:paraId="61022676" w14:textId="77777777" w:rsidR="00185CFC" w:rsidRPr="006B46A7" w:rsidRDefault="00185CFC" w:rsidP="009C6BE2">
      <w:pPr>
        <w:jc w:val="both"/>
        <w:rPr>
          <w:rFonts w:ascii="Stag Book" w:hAnsi="Stag Book"/>
          <w:sz w:val="22"/>
        </w:rPr>
      </w:pPr>
    </w:p>
    <w:p w14:paraId="2A8A6625" w14:textId="77777777" w:rsidR="00185CFC" w:rsidRPr="009C6BE2" w:rsidRDefault="00185CFC" w:rsidP="00185CFC">
      <w:pPr>
        <w:rPr>
          <w:rFonts w:ascii="Stag Book" w:hAnsi="Stag Book"/>
          <w:b/>
          <w:sz w:val="22"/>
          <w:lang w:val="es-ES"/>
        </w:rPr>
      </w:pPr>
      <w:r w:rsidRPr="009C6BE2">
        <w:rPr>
          <w:rFonts w:ascii="Stag Book" w:hAnsi="Stag Book"/>
          <w:b/>
          <w:sz w:val="22"/>
          <w:lang w:val="es-ES"/>
        </w:rPr>
        <w:t xml:space="preserve">F. Instancia de ORACLE </w:t>
      </w:r>
    </w:p>
    <w:p w14:paraId="1A7D54CA" w14:textId="2E4385B1" w:rsidR="00185CFC" w:rsidRPr="009C6BE2" w:rsidRDefault="00185CFC" w:rsidP="009C6BE2">
      <w:pPr>
        <w:jc w:val="both"/>
        <w:rPr>
          <w:rFonts w:ascii="Stag Book" w:hAnsi="Stag Book"/>
          <w:sz w:val="22"/>
        </w:rPr>
      </w:pPr>
      <w:r w:rsidRPr="009C6BE2">
        <w:rPr>
          <w:rFonts w:ascii="Stag Book" w:hAnsi="Stag Book"/>
          <w:sz w:val="22"/>
        </w:rPr>
        <w:t>Se denomina instancia al conjunto de estructuras de memoria y procesos de fondo que acceden los archivos de bases de datos. Es posible que una misma base de datos sea accedida por múltiples instancias; cada una de ellas residiendo en una máquina diferente (ésta es la opción de servidores paralelos de ORACLE).</w:t>
      </w:r>
    </w:p>
    <w:p w14:paraId="552A7776" w14:textId="6F6CA825" w:rsidR="00185CFC" w:rsidRPr="009C6BE2" w:rsidRDefault="009C6BE2" w:rsidP="009C6BE2">
      <w:pPr>
        <w:jc w:val="both"/>
        <w:rPr>
          <w:rFonts w:ascii="Stag Book" w:hAnsi="Stag Book"/>
          <w:sz w:val="22"/>
        </w:rPr>
      </w:pPr>
      <w:r w:rsidRPr="009C6BE2">
        <w:rPr>
          <w:rFonts w:ascii="Stag Book" w:hAnsi="Stag Book"/>
          <w:noProof/>
          <w:sz w:val="22"/>
          <w:lang w:eastAsia="es-PE"/>
        </w:rPr>
        <w:drawing>
          <wp:anchor distT="0" distB="0" distL="114300" distR="114300" simplePos="0" relativeHeight="251668480" behindDoc="0" locked="0" layoutInCell="1" allowOverlap="1" wp14:anchorId="4E5EF86B" wp14:editId="231761E4">
            <wp:simplePos x="0" y="0"/>
            <wp:positionH relativeFrom="margin">
              <wp:posOffset>364490</wp:posOffset>
            </wp:positionH>
            <wp:positionV relativeFrom="paragraph">
              <wp:posOffset>53670</wp:posOffset>
            </wp:positionV>
            <wp:extent cx="5383987" cy="4418582"/>
            <wp:effectExtent l="0" t="0" r="7620" b="1270"/>
            <wp:wrapNone/>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3987" cy="44185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5DEE7" w14:textId="77777777" w:rsidR="00185CFC" w:rsidRPr="009C6BE2" w:rsidRDefault="00185CFC" w:rsidP="009C6BE2">
      <w:pPr>
        <w:jc w:val="both"/>
        <w:rPr>
          <w:rFonts w:ascii="Stag Book" w:hAnsi="Stag Book"/>
          <w:sz w:val="22"/>
        </w:rPr>
      </w:pPr>
    </w:p>
    <w:p w14:paraId="02B5397C" w14:textId="77777777" w:rsidR="00185CFC" w:rsidRPr="009C6BE2" w:rsidRDefault="00185CFC" w:rsidP="009C6BE2">
      <w:pPr>
        <w:jc w:val="both"/>
        <w:rPr>
          <w:rFonts w:ascii="Stag Book" w:hAnsi="Stag Book"/>
          <w:sz w:val="22"/>
        </w:rPr>
      </w:pPr>
    </w:p>
    <w:p w14:paraId="7D6AFD4B" w14:textId="77777777" w:rsidR="00185CFC" w:rsidRPr="009C6BE2" w:rsidRDefault="00185CFC" w:rsidP="009C6BE2">
      <w:pPr>
        <w:jc w:val="both"/>
        <w:rPr>
          <w:rFonts w:ascii="Stag Book" w:hAnsi="Stag Book"/>
          <w:sz w:val="22"/>
        </w:rPr>
      </w:pPr>
    </w:p>
    <w:p w14:paraId="0C842FBF" w14:textId="77777777" w:rsidR="00185CFC" w:rsidRPr="009C6BE2" w:rsidRDefault="00185CFC" w:rsidP="009C6BE2">
      <w:pPr>
        <w:jc w:val="both"/>
        <w:rPr>
          <w:rFonts w:ascii="Stag Book" w:hAnsi="Stag Book"/>
          <w:sz w:val="22"/>
        </w:rPr>
      </w:pPr>
    </w:p>
    <w:p w14:paraId="4628626A" w14:textId="77777777" w:rsidR="00185CFC" w:rsidRPr="009C6BE2" w:rsidRDefault="00185CFC" w:rsidP="009C6BE2">
      <w:pPr>
        <w:jc w:val="both"/>
        <w:rPr>
          <w:rFonts w:ascii="Stag Book" w:hAnsi="Stag Book"/>
          <w:sz w:val="22"/>
        </w:rPr>
      </w:pPr>
    </w:p>
    <w:p w14:paraId="165466E9" w14:textId="77777777" w:rsidR="00185CFC" w:rsidRPr="009C6BE2" w:rsidRDefault="00185CFC" w:rsidP="009C6BE2">
      <w:pPr>
        <w:jc w:val="both"/>
        <w:rPr>
          <w:rFonts w:ascii="Stag Book" w:hAnsi="Stag Book"/>
          <w:sz w:val="22"/>
        </w:rPr>
      </w:pPr>
    </w:p>
    <w:p w14:paraId="3EFCA96C" w14:textId="77777777" w:rsidR="00185CFC" w:rsidRPr="009C6BE2" w:rsidRDefault="00185CFC" w:rsidP="009C6BE2">
      <w:pPr>
        <w:jc w:val="both"/>
        <w:rPr>
          <w:rFonts w:ascii="Stag Book" w:hAnsi="Stag Book"/>
          <w:sz w:val="22"/>
        </w:rPr>
      </w:pPr>
    </w:p>
    <w:p w14:paraId="7DFC7796" w14:textId="77777777" w:rsidR="00185CFC" w:rsidRPr="009C6BE2" w:rsidRDefault="00185CFC" w:rsidP="009C6BE2">
      <w:pPr>
        <w:jc w:val="both"/>
        <w:rPr>
          <w:rFonts w:ascii="Stag Book" w:hAnsi="Stag Book"/>
          <w:sz w:val="22"/>
        </w:rPr>
      </w:pPr>
    </w:p>
    <w:p w14:paraId="5984B026" w14:textId="77777777" w:rsidR="00185CFC" w:rsidRPr="009C6BE2" w:rsidRDefault="00185CFC" w:rsidP="009C6BE2">
      <w:pPr>
        <w:jc w:val="both"/>
        <w:rPr>
          <w:rFonts w:ascii="Stag Book" w:hAnsi="Stag Book"/>
          <w:sz w:val="22"/>
        </w:rPr>
      </w:pPr>
    </w:p>
    <w:p w14:paraId="526688FB" w14:textId="36C801D9" w:rsidR="00185CFC" w:rsidRPr="009C6BE2" w:rsidRDefault="00185CFC" w:rsidP="009C6BE2">
      <w:pPr>
        <w:jc w:val="both"/>
        <w:rPr>
          <w:rFonts w:ascii="Stag Book" w:hAnsi="Stag Book"/>
          <w:sz w:val="22"/>
        </w:rPr>
      </w:pPr>
    </w:p>
    <w:p w14:paraId="31FBBC32" w14:textId="77777777" w:rsidR="009C6BE2" w:rsidRPr="009C6BE2" w:rsidRDefault="009C6BE2" w:rsidP="009C6BE2">
      <w:pPr>
        <w:jc w:val="both"/>
        <w:rPr>
          <w:rFonts w:ascii="Stag Book" w:hAnsi="Stag Book"/>
          <w:sz w:val="22"/>
        </w:rPr>
      </w:pPr>
    </w:p>
    <w:p w14:paraId="42A1E398" w14:textId="77777777" w:rsidR="00185CFC" w:rsidRPr="009C6BE2" w:rsidRDefault="00185CFC" w:rsidP="009C6BE2">
      <w:pPr>
        <w:jc w:val="both"/>
        <w:rPr>
          <w:rFonts w:ascii="Stag Book" w:hAnsi="Stag Book"/>
          <w:sz w:val="22"/>
        </w:rPr>
      </w:pPr>
    </w:p>
    <w:p w14:paraId="57A512F6" w14:textId="77777777" w:rsidR="00185CFC" w:rsidRPr="009C6BE2" w:rsidRDefault="00185CFC" w:rsidP="009C6BE2">
      <w:pPr>
        <w:jc w:val="both"/>
        <w:rPr>
          <w:rFonts w:ascii="Stag Book" w:hAnsi="Stag Book"/>
          <w:sz w:val="22"/>
        </w:rPr>
      </w:pPr>
    </w:p>
    <w:p w14:paraId="72D551EA" w14:textId="77777777" w:rsidR="00185CFC" w:rsidRPr="009C6BE2" w:rsidRDefault="00185CFC" w:rsidP="009C6BE2">
      <w:pPr>
        <w:jc w:val="both"/>
        <w:rPr>
          <w:rFonts w:ascii="Stag Book" w:hAnsi="Stag Book"/>
          <w:sz w:val="22"/>
        </w:rPr>
      </w:pPr>
    </w:p>
    <w:p w14:paraId="7CB46315" w14:textId="77777777" w:rsidR="00185CFC" w:rsidRPr="009C6BE2" w:rsidRDefault="00185CFC" w:rsidP="009C6BE2">
      <w:pPr>
        <w:jc w:val="both"/>
        <w:rPr>
          <w:rFonts w:ascii="Stag Book" w:hAnsi="Stag Book"/>
          <w:sz w:val="22"/>
        </w:rPr>
      </w:pPr>
    </w:p>
    <w:p w14:paraId="2F4A1E2E" w14:textId="77777777" w:rsidR="00185CFC" w:rsidRPr="009C6BE2" w:rsidRDefault="00185CFC" w:rsidP="009C6BE2">
      <w:pPr>
        <w:jc w:val="both"/>
        <w:rPr>
          <w:rFonts w:ascii="Stag Book" w:hAnsi="Stag Book"/>
          <w:sz w:val="22"/>
        </w:rPr>
      </w:pPr>
    </w:p>
    <w:p w14:paraId="4974A6CC" w14:textId="77777777" w:rsidR="00185CFC" w:rsidRPr="009C6BE2" w:rsidRDefault="00185CFC" w:rsidP="009C6BE2">
      <w:pPr>
        <w:jc w:val="both"/>
        <w:rPr>
          <w:rFonts w:ascii="Stag Book" w:hAnsi="Stag Book"/>
          <w:sz w:val="22"/>
        </w:rPr>
      </w:pPr>
    </w:p>
    <w:p w14:paraId="1B2FC304" w14:textId="31D8673B" w:rsidR="00185CFC" w:rsidRDefault="00185CFC" w:rsidP="009C6BE2">
      <w:pPr>
        <w:jc w:val="both"/>
        <w:rPr>
          <w:rFonts w:ascii="Stag Book" w:hAnsi="Stag Book"/>
          <w:sz w:val="22"/>
        </w:rPr>
      </w:pPr>
    </w:p>
    <w:p w14:paraId="55FD0C29" w14:textId="719FC12D" w:rsidR="009C6BE2" w:rsidRDefault="009C6BE2" w:rsidP="009C6BE2">
      <w:pPr>
        <w:jc w:val="both"/>
        <w:rPr>
          <w:rFonts w:ascii="Stag Book" w:hAnsi="Stag Book"/>
          <w:sz w:val="22"/>
        </w:rPr>
      </w:pPr>
    </w:p>
    <w:p w14:paraId="18C2C8F8" w14:textId="2311EE33" w:rsidR="009C6BE2" w:rsidRDefault="009C6BE2" w:rsidP="009C6BE2">
      <w:pPr>
        <w:jc w:val="both"/>
        <w:rPr>
          <w:rFonts w:ascii="Stag Book" w:hAnsi="Stag Book"/>
          <w:sz w:val="22"/>
        </w:rPr>
      </w:pPr>
    </w:p>
    <w:p w14:paraId="01EBDF2A" w14:textId="32BFB9C7" w:rsidR="009C6BE2" w:rsidRDefault="009C6BE2" w:rsidP="009C6BE2">
      <w:pPr>
        <w:jc w:val="both"/>
        <w:rPr>
          <w:rFonts w:ascii="Stag Book" w:hAnsi="Stag Book"/>
          <w:sz w:val="22"/>
        </w:rPr>
      </w:pPr>
    </w:p>
    <w:p w14:paraId="0046DA3E" w14:textId="4139851E" w:rsidR="009C6BE2" w:rsidRDefault="009C6BE2" w:rsidP="009C6BE2">
      <w:pPr>
        <w:jc w:val="both"/>
        <w:rPr>
          <w:rFonts w:ascii="Stag Book" w:hAnsi="Stag Book"/>
          <w:sz w:val="22"/>
        </w:rPr>
      </w:pPr>
    </w:p>
    <w:p w14:paraId="56B4A371" w14:textId="436BD6F1" w:rsidR="009C6BE2" w:rsidRDefault="009C6BE2" w:rsidP="009C6BE2">
      <w:pPr>
        <w:jc w:val="both"/>
        <w:rPr>
          <w:rFonts w:ascii="Stag Book" w:hAnsi="Stag Book"/>
          <w:sz w:val="22"/>
        </w:rPr>
      </w:pPr>
    </w:p>
    <w:p w14:paraId="1B21AF8C" w14:textId="09CA4E8D" w:rsidR="009C6BE2" w:rsidRDefault="009C6BE2" w:rsidP="009C6BE2">
      <w:pPr>
        <w:jc w:val="both"/>
        <w:rPr>
          <w:rFonts w:ascii="Stag Book" w:hAnsi="Stag Book"/>
          <w:sz w:val="22"/>
        </w:rPr>
      </w:pPr>
    </w:p>
    <w:p w14:paraId="31343EDB" w14:textId="77777777" w:rsidR="009C6BE2" w:rsidRPr="009C6BE2" w:rsidRDefault="009C6BE2" w:rsidP="009C6BE2">
      <w:pPr>
        <w:jc w:val="both"/>
        <w:rPr>
          <w:rFonts w:ascii="Stag Book" w:hAnsi="Stag Book"/>
          <w:sz w:val="22"/>
        </w:rPr>
      </w:pPr>
    </w:p>
    <w:p w14:paraId="1259414E" w14:textId="77777777" w:rsidR="00185CFC" w:rsidRPr="009C6BE2" w:rsidRDefault="00185CFC" w:rsidP="009C6BE2">
      <w:pPr>
        <w:jc w:val="both"/>
        <w:rPr>
          <w:rFonts w:ascii="Stag Book" w:hAnsi="Stag Book"/>
          <w:sz w:val="22"/>
        </w:rPr>
      </w:pPr>
    </w:p>
    <w:p w14:paraId="052B0071" w14:textId="77777777" w:rsidR="00185CFC" w:rsidRPr="009C6BE2" w:rsidRDefault="00185CFC" w:rsidP="009C6BE2">
      <w:pPr>
        <w:jc w:val="both"/>
        <w:rPr>
          <w:rFonts w:ascii="Stag Book" w:hAnsi="Stag Book"/>
          <w:sz w:val="22"/>
        </w:rPr>
      </w:pPr>
    </w:p>
    <w:p w14:paraId="5DBC9DE1" w14:textId="77777777" w:rsidR="00185CFC" w:rsidRPr="009C6BE2" w:rsidRDefault="00185CFC" w:rsidP="009C6BE2">
      <w:pPr>
        <w:jc w:val="both"/>
        <w:rPr>
          <w:rFonts w:ascii="Stag Book" w:hAnsi="Stag Book"/>
          <w:sz w:val="22"/>
        </w:rPr>
      </w:pPr>
    </w:p>
    <w:p w14:paraId="2801AEBC" w14:textId="1F8AA6AA" w:rsidR="00185CFC" w:rsidRDefault="00185CFC" w:rsidP="009C6BE2">
      <w:pPr>
        <w:jc w:val="both"/>
        <w:rPr>
          <w:rFonts w:ascii="Stag Book" w:hAnsi="Stag Book"/>
          <w:sz w:val="22"/>
        </w:rPr>
      </w:pPr>
      <w:r w:rsidRPr="009C6BE2">
        <w:rPr>
          <w:rFonts w:ascii="Stag Book" w:hAnsi="Stag Book"/>
          <w:sz w:val="22"/>
        </w:rPr>
        <w:lastRenderedPageBreak/>
        <w:t xml:space="preserve">El sistema de bases de datos ORACLE, cuando inicia, sigue los pasos que se detallan a continuación: </w:t>
      </w:r>
    </w:p>
    <w:p w14:paraId="25289B88" w14:textId="77777777" w:rsidR="009C6BE2" w:rsidRPr="009C6BE2" w:rsidRDefault="009C6BE2" w:rsidP="009C6BE2">
      <w:pPr>
        <w:jc w:val="both"/>
        <w:rPr>
          <w:rFonts w:ascii="Stag Book" w:hAnsi="Stag Book"/>
          <w:sz w:val="22"/>
        </w:rPr>
      </w:pPr>
    </w:p>
    <w:p w14:paraId="63992EA6" w14:textId="45592B97" w:rsidR="00185CFC" w:rsidRPr="009C6BE2" w:rsidRDefault="00185CFC" w:rsidP="008701D5">
      <w:pPr>
        <w:pStyle w:val="Prrafodelista"/>
        <w:numPr>
          <w:ilvl w:val="0"/>
          <w:numId w:val="4"/>
        </w:numPr>
        <w:jc w:val="both"/>
        <w:rPr>
          <w:rFonts w:ascii="Stag Book" w:hAnsi="Stag Book"/>
          <w:sz w:val="22"/>
        </w:rPr>
      </w:pPr>
      <w:r w:rsidRPr="009C6BE2">
        <w:rPr>
          <w:rFonts w:ascii="Stag Book" w:hAnsi="Stag Book"/>
          <w:b/>
          <w:sz w:val="22"/>
        </w:rPr>
        <w:t>Iniciar la instancia.</w:t>
      </w:r>
      <w:r w:rsidRPr="009C6BE2">
        <w:rPr>
          <w:rFonts w:ascii="Stag Book" w:hAnsi="Stag Book"/>
          <w:sz w:val="22"/>
        </w:rPr>
        <w:t xml:space="preserve"> Para hacer este paso, ORACLE lee el archivo de parámetros y configura la instancia, con base en ellos. En ese momento, se crea la SGA y se activan los procesos de base, pero aún no se puede hacer nada. </w:t>
      </w:r>
    </w:p>
    <w:p w14:paraId="069F73AB" w14:textId="0F8F2E10" w:rsidR="00185CFC" w:rsidRPr="009C6BE2" w:rsidRDefault="00185CFC" w:rsidP="008701D5">
      <w:pPr>
        <w:pStyle w:val="Prrafodelista"/>
        <w:numPr>
          <w:ilvl w:val="0"/>
          <w:numId w:val="4"/>
        </w:numPr>
        <w:jc w:val="both"/>
        <w:rPr>
          <w:rFonts w:ascii="Stag Book" w:hAnsi="Stag Book"/>
          <w:sz w:val="22"/>
        </w:rPr>
      </w:pPr>
      <w:r w:rsidRPr="009C6BE2">
        <w:rPr>
          <w:rFonts w:ascii="Stag Book" w:hAnsi="Stag Book"/>
          <w:b/>
          <w:sz w:val="22"/>
        </w:rPr>
        <w:t>Montar la base de datos.</w:t>
      </w:r>
      <w:r w:rsidRPr="009C6BE2">
        <w:rPr>
          <w:rFonts w:ascii="Stag Book" w:hAnsi="Stag Book"/>
          <w:sz w:val="22"/>
        </w:rPr>
        <w:t xml:space="preserve"> Consiste en preparar el sistema para su uso trayendo a la RAM el diccionario de datos; es como poner el sistema en primera, listo para recibir algunas órdenes del DBA. </w:t>
      </w:r>
    </w:p>
    <w:p w14:paraId="2E252709" w14:textId="43DA6941" w:rsidR="00185CFC" w:rsidRPr="009C6BE2" w:rsidRDefault="00185CFC" w:rsidP="008701D5">
      <w:pPr>
        <w:pStyle w:val="Prrafodelista"/>
        <w:numPr>
          <w:ilvl w:val="0"/>
          <w:numId w:val="4"/>
        </w:numPr>
        <w:jc w:val="both"/>
        <w:rPr>
          <w:rFonts w:ascii="Stag Book" w:hAnsi="Stag Book"/>
          <w:sz w:val="22"/>
        </w:rPr>
      </w:pPr>
      <w:r w:rsidRPr="009C6BE2">
        <w:rPr>
          <w:rFonts w:ascii="Stag Book" w:hAnsi="Stag Book"/>
          <w:b/>
          <w:sz w:val="22"/>
        </w:rPr>
        <w:t>Abrir la base de datos.</w:t>
      </w:r>
      <w:r w:rsidRPr="009C6BE2">
        <w:rPr>
          <w:rFonts w:ascii="Stag Book" w:hAnsi="Stag Book"/>
          <w:sz w:val="22"/>
        </w:rPr>
        <w:t xml:space="preserve"> En este momento se abren los archivos y los usuarios ya pueden tener acceso a los datos.</w:t>
      </w:r>
    </w:p>
    <w:p w14:paraId="62575BC9" w14:textId="77777777" w:rsidR="00185CFC" w:rsidRPr="00CF5EEF" w:rsidRDefault="00185CFC" w:rsidP="00CF5EEF">
      <w:pPr>
        <w:jc w:val="both"/>
        <w:rPr>
          <w:rFonts w:ascii="Stag Book" w:hAnsi="Stag Book"/>
          <w:sz w:val="22"/>
        </w:rPr>
      </w:pPr>
    </w:p>
    <w:p w14:paraId="4C690DDA" w14:textId="77777777" w:rsidR="00185CFC" w:rsidRPr="00CF5EEF" w:rsidRDefault="00185CFC" w:rsidP="00CF5EEF">
      <w:pPr>
        <w:jc w:val="both"/>
        <w:rPr>
          <w:rFonts w:ascii="Stag Book" w:hAnsi="Stag Book"/>
          <w:sz w:val="22"/>
        </w:rPr>
      </w:pPr>
      <w:r w:rsidRPr="00CF5EEF">
        <w:rPr>
          <w:rFonts w:ascii="Stag Book" w:hAnsi="Stag Book"/>
          <w:sz w:val="22"/>
        </w:rPr>
        <w:t xml:space="preserve">De acuerdo cómo se defina la instancia, ORACLE, a través de sus parámetros, puede determinarse que tan poderoso y grande es el motor. Los parámetros se definen en el archivo INIT.ORA. Entre ellos se pueden mencionar los siguientes: </w:t>
      </w:r>
    </w:p>
    <w:p w14:paraId="75454A3F" w14:textId="77777777" w:rsidR="00185CFC" w:rsidRPr="00CF5EEF" w:rsidRDefault="00185CFC" w:rsidP="00CF5EEF">
      <w:pPr>
        <w:jc w:val="both"/>
        <w:rPr>
          <w:rFonts w:ascii="Stag Book" w:hAnsi="Stag Book"/>
          <w:sz w:val="22"/>
        </w:rPr>
      </w:pPr>
    </w:p>
    <w:p w14:paraId="7E3E3BDC" w14:textId="77777777" w:rsidR="00185CFC" w:rsidRPr="00B415A0" w:rsidRDefault="00185CFC" w:rsidP="00B415A0">
      <w:pPr>
        <w:ind w:left="426"/>
        <w:jc w:val="both"/>
        <w:rPr>
          <w:rFonts w:ascii="Stag Book" w:hAnsi="Stag Book"/>
          <w:sz w:val="22"/>
        </w:rPr>
      </w:pPr>
      <w:r w:rsidRPr="00B415A0">
        <w:rPr>
          <w:rFonts w:ascii="Stag Book" w:hAnsi="Stag Book"/>
          <w:b/>
          <w:sz w:val="22"/>
        </w:rPr>
        <w:t>db_block_buffers</w:t>
      </w:r>
      <w:r w:rsidRPr="00B415A0">
        <w:rPr>
          <w:rFonts w:ascii="Stag Book" w:hAnsi="Stag Book"/>
          <w:sz w:val="22"/>
        </w:rPr>
        <w:t xml:space="preserve"> = número de bloques de bases de datos en la SGA. Existirá un buffer por cada bloque. </w:t>
      </w:r>
    </w:p>
    <w:p w14:paraId="348B5332" w14:textId="77777777" w:rsidR="00185CFC" w:rsidRPr="00B415A0" w:rsidRDefault="00185CFC" w:rsidP="00B415A0">
      <w:pPr>
        <w:ind w:left="426"/>
        <w:jc w:val="both"/>
        <w:rPr>
          <w:rFonts w:ascii="Stag Book" w:hAnsi="Stag Book"/>
          <w:sz w:val="22"/>
        </w:rPr>
      </w:pPr>
    </w:p>
    <w:p w14:paraId="60036AC5" w14:textId="77777777" w:rsidR="00185CFC" w:rsidRPr="00B415A0" w:rsidRDefault="00185CFC" w:rsidP="00B415A0">
      <w:pPr>
        <w:ind w:left="426"/>
        <w:jc w:val="both"/>
        <w:rPr>
          <w:rFonts w:ascii="Stag Book" w:hAnsi="Stag Book"/>
          <w:sz w:val="22"/>
        </w:rPr>
      </w:pPr>
      <w:r w:rsidRPr="00B415A0">
        <w:rPr>
          <w:rFonts w:ascii="Stag Book" w:hAnsi="Stag Book"/>
          <w:b/>
          <w:sz w:val="22"/>
        </w:rPr>
        <w:t>db_block_size</w:t>
      </w:r>
      <w:r w:rsidRPr="00B415A0">
        <w:rPr>
          <w:rFonts w:ascii="Stag Book" w:hAnsi="Stag Book"/>
          <w:sz w:val="22"/>
        </w:rPr>
        <w:t xml:space="preserve"> = tamaño del bloque de la base de datos. shared_poo_size = tamaño del área compartida “shared pool”, en bytes. </w:t>
      </w:r>
    </w:p>
    <w:p w14:paraId="7E23FDF3" w14:textId="77777777" w:rsidR="00185CFC" w:rsidRPr="00B415A0" w:rsidRDefault="00185CFC" w:rsidP="00B415A0">
      <w:pPr>
        <w:jc w:val="both"/>
        <w:rPr>
          <w:rFonts w:ascii="Stag Book" w:hAnsi="Stag Book"/>
          <w:sz w:val="22"/>
        </w:rPr>
      </w:pPr>
    </w:p>
    <w:p w14:paraId="45D2532E" w14:textId="77777777" w:rsidR="00185CFC" w:rsidRPr="00B415A0" w:rsidRDefault="00185CFC" w:rsidP="00B415A0">
      <w:pPr>
        <w:jc w:val="both"/>
        <w:rPr>
          <w:rFonts w:ascii="Stag Book" w:hAnsi="Stag Book"/>
          <w:sz w:val="22"/>
        </w:rPr>
      </w:pPr>
      <w:r w:rsidRPr="00B415A0">
        <w:rPr>
          <w:rFonts w:ascii="Stag Book" w:hAnsi="Stag Book"/>
          <w:sz w:val="22"/>
        </w:rPr>
        <w:t xml:space="preserve">Además, allí se especifica el número de usuarios concurrentes, el número de transacciones concurrentes y los nombres de los archivos de control para la base de datos. </w:t>
      </w:r>
    </w:p>
    <w:p w14:paraId="30CDE7F3" w14:textId="77777777" w:rsidR="00185CFC" w:rsidRPr="00B415A0" w:rsidRDefault="00185CFC" w:rsidP="00B415A0">
      <w:pPr>
        <w:jc w:val="both"/>
        <w:rPr>
          <w:rFonts w:ascii="Stag Book" w:hAnsi="Stag Book"/>
          <w:sz w:val="22"/>
        </w:rPr>
      </w:pPr>
      <w:r w:rsidRPr="00B415A0">
        <w:rPr>
          <w:rFonts w:ascii="Stag Book" w:hAnsi="Stag Book"/>
          <w:sz w:val="22"/>
        </w:rPr>
        <w:t xml:space="preserve">Estos parámetros se pueden ajustar durante el proceso de afinamiento porque ellos inciden en el desempeño del sistema. Algunos de los parámetros son específicos a una base de datos y, por lo tanto, deben ser cambiados antes de crear una base de datos. Se incluyen en estos: </w:t>
      </w:r>
    </w:p>
    <w:p w14:paraId="66481FC1" w14:textId="1FD0F93C" w:rsidR="00185CFC" w:rsidRPr="00B415A0" w:rsidRDefault="00185CFC" w:rsidP="00B415A0">
      <w:pPr>
        <w:jc w:val="both"/>
        <w:rPr>
          <w:rFonts w:ascii="Stag Book" w:hAnsi="Stag Book"/>
          <w:sz w:val="22"/>
        </w:rPr>
      </w:pPr>
      <w:r w:rsidRPr="00B415A0">
        <w:rPr>
          <w:rFonts w:ascii="Stag Book" w:hAnsi="Stag Book"/>
          <w:sz w:val="22"/>
        </w:rPr>
        <w:t xml:space="preserve">database_name = nombre de la base de datos. </w:t>
      </w:r>
      <w:r w:rsidRPr="006968B5">
        <w:rPr>
          <w:rFonts w:ascii="Stag Book" w:hAnsi="Stag Book"/>
          <w:b/>
          <w:sz w:val="22"/>
        </w:rPr>
        <w:t>db_block_size</w:t>
      </w:r>
      <w:r w:rsidRPr="00B415A0">
        <w:rPr>
          <w:rFonts w:ascii="Stag Book" w:hAnsi="Stag Book"/>
          <w:sz w:val="22"/>
        </w:rPr>
        <w:t xml:space="preserve"> = </w:t>
      </w:r>
      <w:r w:rsidR="006968B5" w:rsidRPr="00B415A0">
        <w:rPr>
          <w:rFonts w:ascii="Stag Book" w:hAnsi="Stag Book"/>
          <w:sz w:val="22"/>
        </w:rPr>
        <w:t>tamaño</w:t>
      </w:r>
      <w:r w:rsidRPr="00B415A0">
        <w:rPr>
          <w:rFonts w:ascii="Stag Book" w:hAnsi="Stag Book"/>
          <w:sz w:val="22"/>
        </w:rPr>
        <w:t xml:space="preserve"> del bloque.</w:t>
      </w:r>
    </w:p>
    <w:p w14:paraId="77F71E14" w14:textId="77777777" w:rsidR="00185CFC" w:rsidRPr="00B415A0" w:rsidRDefault="00185CFC" w:rsidP="00B415A0">
      <w:pPr>
        <w:jc w:val="both"/>
        <w:rPr>
          <w:rFonts w:ascii="Stag Book" w:hAnsi="Stag Book"/>
          <w:sz w:val="22"/>
        </w:rPr>
      </w:pPr>
    </w:p>
    <w:p w14:paraId="03AE9333" w14:textId="24081991" w:rsidR="00FF70B7" w:rsidRPr="00B415A0" w:rsidRDefault="00FF70B7" w:rsidP="00B415A0">
      <w:pPr>
        <w:jc w:val="both"/>
        <w:rPr>
          <w:rFonts w:ascii="Stag Book" w:hAnsi="Stag Book"/>
          <w:sz w:val="22"/>
        </w:rPr>
      </w:pPr>
    </w:p>
    <w:p w14:paraId="5385D4AA" w14:textId="77777777" w:rsidR="00973DA5" w:rsidRDefault="00973DA5" w:rsidP="00FF70B7">
      <w:pPr>
        <w:rPr>
          <w:rFonts w:ascii="Arial" w:hAnsi="Arial" w:cs="Arial"/>
          <w:noProof/>
          <w:color w:val="000000"/>
          <w:lang w:eastAsia="es-MX"/>
        </w:rPr>
      </w:pPr>
    </w:p>
    <w:p w14:paraId="52B54540" w14:textId="36E05830" w:rsidR="0039318C" w:rsidRPr="00340E0C" w:rsidRDefault="0039318C" w:rsidP="00FF70B7">
      <w:pPr>
        <w:rPr>
          <w:rFonts w:ascii="Arial" w:hAnsi="Arial" w:cs="Arial"/>
          <w:b/>
          <w:bCs/>
          <w:noProof/>
          <w:color w:val="6F01EE"/>
          <w:lang w:eastAsia="es-MX"/>
        </w:rPr>
      </w:pPr>
      <w:r w:rsidRPr="00340E0C">
        <w:rPr>
          <w:rFonts w:ascii="Arial" w:hAnsi="Arial" w:cs="Arial"/>
          <w:b/>
          <w:bCs/>
          <w:noProof/>
          <w:color w:val="6F01EE"/>
          <w:lang w:eastAsia="es-MX"/>
        </w:rPr>
        <w:t>Ejemplos:</w:t>
      </w:r>
    </w:p>
    <w:p w14:paraId="434A9936" w14:textId="50E2A64F" w:rsidR="00FF70B7" w:rsidRDefault="00FF70B7" w:rsidP="00DD7CB3">
      <w:pPr>
        <w:jc w:val="both"/>
        <w:rPr>
          <w:rFonts w:ascii="Arial" w:hAnsi="Arial" w:cs="Arial"/>
          <w:b/>
          <w:bCs/>
          <w:color w:val="E72A26"/>
          <w:sz w:val="32"/>
          <w:szCs w:val="32"/>
        </w:rPr>
      </w:pPr>
    </w:p>
    <w:p w14:paraId="245EFB3C" w14:textId="6EEB0109" w:rsidR="00FF70B7" w:rsidRPr="00DB67FB" w:rsidRDefault="00DB67FB" w:rsidP="00DB67FB">
      <w:pPr>
        <w:rPr>
          <w:rFonts w:ascii="Arial" w:hAnsi="Arial" w:cs="Arial"/>
          <w:color w:val="000000"/>
          <w:lang w:eastAsia="es-MX"/>
        </w:rPr>
      </w:pPr>
      <w:r w:rsidRPr="00DB67FB">
        <w:rPr>
          <w:rFonts w:ascii="Arial" w:hAnsi="Arial" w:cs="Arial"/>
          <w:color w:val="000000"/>
          <w:lang w:eastAsia="es-MX"/>
        </w:rPr>
        <w:t xml:space="preserve">Aquí colocarás </w:t>
      </w:r>
      <w:r>
        <w:rPr>
          <w:rFonts w:ascii="Arial" w:hAnsi="Arial" w:cs="Arial"/>
          <w:color w:val="000000"/>
          <w:lang w:eastAsia="es-MX"/>
        </w:rPr>
        <w:t>los ejemplos que facilitarán la comprensión del subtema</w:t>
      </w:r>
    </w:p>
    <w:p w14:paraId="039750C2" w14:textId="5F01D234" w:rsidR="002336A4" w:rsidRDefault="002336A4" w:rsidP="00DD7CB3">
      <w:pPr>
        <w:jc w:val="both"/>
        <w:rPr>
          <w:rFonts w:ascii="Arial" w:hAnsi="Arial" w:cs="Arial"/>
          <w:b/>
          <w:bCs/>
          <w:color w:val="E72A26"/>
          <w:sz w:val="32"/>
          <w:szCs w:val="32"/>
        </w:rPr>
      </w:pPr>
    </w:p>
    <w:p w14:paraId="63EA09C7" w14:textId="069E0DFE" w:rsidR="002336A4" w:rsidRDefault="002336A4" w:rsidP="00DD7CB3">
      <w:pPr>
        <w:jc w:val="both"/>
        <w:rPr>
          <w:rFonts w:ascii="Arial" w:hAnsi="Arial" w:cs="Arial"/>
          <w:b/>
          <w:bCs/>
          <w:color w:val="E72A26"/>
          <w:sz w:val="32"/>
          <w:szCs w:val="32"/>
        </w:rPr>
      </w:pPr>
    </w:p>
    <w:p w14:paraId="67201B93" w14:textId="55CEBE1A" w:rsidR="002336A4" w:rsidRDefault="002336A4" w:rsidP="00DD7CB3">
      <w:pPr>
        <w:jc w:val="both"/>
        <w:rPr>
          <w:rFonts w:ascii="Arial" w:hAnsi="Arial" w:cs="Arial"/>
          <w:b/>
          <w:bCs/>
          <w:color w:val="E72A26"/>
          <w:sz w:val="32"/>
          <w:szCs w:val="32"/>
        </w:rPr>
      </w:pPr>
    </w:p>
    <w:p w14:paraId="04DD6A02" w14:textId="57276BED" w:rsidR="002336A4" w:rsidRDefault="002336A4" w:rsidP="00DD7CB3">
      <w:pPr>
        <w:jc w:val="both"/>
        <w:rPr>
          <w:rFonts w:ascii="Arial" w:hAnsi="Arial" w:cs="Arial"/>
          <w:b/>
          <w:bCs/>
          <w:color w:val="E72A26"/>
          <w:sz w:val="32"/>
          <w:szCs w:val="32"/>
        </w:rPr>
      </w:pPr>
    </w:p>
    <w:p w14:paraId="3BDC5715" w14:textId="7A6FFC87" w:rsidR="002336A4" w:rsidRDefault="002336A4" w:rsidP="00DD7CB3">
      <w:pPr>
        <w:jc w:val="both"/>
        <w:rPr>
          <w:rFonts w:ascii="Arial" w:hAnsi="Arial" w:cs="Arial"/>
          <w:b/>
          <w:bCs/>
          <w:color w:val="E72A26"/>
          <w:sz w:val="32"/>
          <w:szCs w:val="32"/>
        </w:rPr>
      </w:pPr>
    </w:p>
    <w:p w14:paraId="3537B7BC" w14:textId="72D323A3" w:rsidR="00DB67FB" w:rsidRDefault="00DB67FB" w:rsidP="00DD7CB3">
      <w:pPr>
        <w:jc w:val="both"/>
        <w:rPr>
          <w:rFonts w:ascii="Arial" w:hAnsi="Arial" w:cs="Arial"/>
          <w:b/>
          <w:bCs/>
          <w:color w:val="E72A26"/>
          <w:sz w:val="32"/>
          <w:szCs w:val="32"/>
        </w:rPr>
      </w:pPr>
    </w:p>
    <w:p w14:paraId="290B2AA3" w14:textId="7D8EA008" w:rsidR="00DB67FB" w:rsidRDefault="00DB67FB" w:rsidP="00DD7CB3">
      <w:pPr>
        <w:jc w:val="both"/>
        <w:rPr>
          <w:rFonts w:ascii="Arial" w:hAnsi="Arial" w:cs="Arial"/>
          <w:b/>
          <w:bCs/>
          <w:color w:val="E72A26"/>
          <w:sz w:val="32"/>
          <w:szCs w:val="32"/>
        </w:rPr>
      </w:pPr>
    </w:p>
    <w:p w14:paraId="639E5953" w14:textId="7B68D5E5" w:rsidR="00DB67FB" w:rsidRDefault="00DB67FB" w:rsidP="00DD7CB3">
      <w:pPr>
        <w:jc w:val="both"/>
        <w:rPr>
          <w:rFonts w:ascii="Arial" w:hAnsi="Arial" w:cs="Arial"/>
          <w:b/>
          <w:bCs/>
          <w:color w:val="E72A26"/>
          <w:sz w:val="32"/>
          <w:szCs w:val="32"/>
        </w:rPr>
      </w:pPr>
    </w:p>
    <w:p w14:paraId="7FE2B89C" w14:textId="2019731E" w:rsidR="00DB67FB" w:rsidRDefault="00DB67FB" w:rsidP="00DD7CB3">
      <w:pPr>
        <w:jc w:val="both"/>
        <w:rPr>
          <w:rFonts w:ascii="Arial" w:hAnsi="Arial" w:cs="Arial"/>
          <w:b/>
          <w:bCs/>
          <w:color w:val="E72A26"/>
          <w:sz w:val="32"/>
          <w:szCs w:val="32"/>
        </w:rPr>
      </w:pPr>
    </w:p>
    <w:p w14:paraId="0B621AF2" w14:textId="6C6768F6" w:rsidR="00DB67FB" w:rsidRDefault="00DB67FB" w:rsidP="00DD7CB3">
      <w:pPr>
        <w:jc w:val="both"/>
        <w:rPr>
          <w:rFonts w:ascii="Arial" w:hAnsi="Arial" w:cs="Arial"/>
          <w:b/>
          <w:bCs/>
          <w:color w:val="E72A26"/>
          <w:sz w:val="32"/>
          <w:szCs w:val="32"/>
        </w:rPr>
      </w:pPr>
    </w:p>
    <w:p w14:paraId="5632A7D1" w14:textId="79AF23BA" w:rsidR="00DB67FB" w:rsidRDefault="00DB67FB" w:rsidP="00DD7CB3">
      <w:pPr>
        <w:jc w:val="both"/>
        <w:rPr>
          <w:rFonts w:ascii="Arial" w:hAnsi="Arial" w:cs="Arial"/>
          <w:b/>
          <w:bCs/>
          <w:color w:val="E72A26"/>
          <w:sz w:val="32"/>
          <w:szCs w:val="32"/>
        </w:rPr>
      </w:pPr>
    </w:p>
    <w:p w14:paraId="4EFA9B0B" w14:textId="09117B64" w:rsidR="00DB67FB" w:rsidRDefault="00DB67FB" w:rsidP="00DD7CB3">
      <w:pPr>
        <w:jc w:val="both"/>
        <w:rPr>
          <w:rFonts w:ascii="Arial" w:hAnsi="Arial" w:cs="Arial"/>
          <w:b/>
          <w:bCs/>
          <w:color w:val="E72A26"/>
          <w:sz w:val="32"/>
          <w:szCs w:val="32"/>
        </w:rPr>
      </w:pPr>
    </w:p>
    <w:p w14:paraId="7A8C6C95" w14:textId="131DE956" w:rsidR="0039318C" w:rsidRPr="00745DF3" w:rsidRDefault="0039318C" w:rsidP="0039318C">
      <w:pPr>
        <w:jc w:val="both"/>
        <w:rPr>
          <w:rFonts w:ascii="Arial" w:hAnsi="Arial" w:cs="Arial"/>
          <w:b/>
          <w:bCs/>
          <w:color w:val="6F01EE"/>
        </w:rPr>
      </w:pPr>
      <w:r w:rsidRPr="00745DF3">
        <w:rPr>
          <w:rFonts w:ascii="Arial" w:hAnsi="Arial" w:cs="Arial"/>
          <w:b/>
          <w:bCs/>
          <w:color w:val="6F01EE"/>
        </w:rPr>
        <w:lastRenderedPageBreak/>
        <w:t>Subtema 1.2:</w:t>
      </w:r>
    </w:p>
    <w:p w14:paraId="1BA4B4DA" w14:textId="5A277D45" w:rsidR="00203D5E" w:rsidRPr="00203D5E" w:rsidRDefault="00203D5E" w:rsidP="00203D5E">
      <w:pPr>
        <w:jc w:val="both"/>
        <w:rPr>
          <w:rFonts w:ascii="Stag Book" w:hAnsi="Stag Book" w:cs="Arial"/>
          <w:color w:val="6F01EE"/>
          <w:sz w:val="36"/>
          <w:szCs w:val="36"/>
          <w:lang w:eastAsia="es-MX"/>
        </w:rPr>
      </w:pPr>
      <w:r>
        <w:rPr>
          <w:rFonts w:ascii="Stag Book" w:hAnsi="Stag Book" w:cs="Arial"/>
          <w:color w:val="6F01EE"/>
          <w:sz w:val="36"/>
          <w:szCs w:val="36"/>
          <w:lang w:eastAsia="es-MX"/>
        </w:rPr>
        <w:t>I</w:t>
      </w:r>
      <w:r w:rsidRPr="00203D5E">
        <w:rPr>
          <w:rFonts w:ascii="Stag Book" w:hAnsi="Stag Book" w:cs="Arial"/>
          <w:color w:val="6F01EE"/>
          <w:sz w:val="36"/>
          <w:szCs w:val="36"/>
          <w:lang w:eastAsia="es-MX"/>
        </w:rPr>
        <w:t>nteractuando</w:t>
      </w:r>
      <w:r>
        <w:rPr>
          <w:rFonts w:ascii="Stag Book" w:hAnsi="Stag Book" w:cs="Arial"/>
          <w:color w:val="6F01EE"/>
          <w:sz w:val="36"/>
          <w:szCs w:val="36"/>
          <w:lang w:eastAsia="es-MX"/>
        </w:rPr>
        <w:t xml:space="preserve"> con la base de datos: Conexión</w:t>
      </w:r>
      <w:r w:rsidRPr="00203D5E">
        <w:rPr>
          <w:rFonts w:ascii="Stag Book" w:hAnsi="Stag Book" w:cs="Arial"/>
          <w:color w:val="6F01EE"/>
          <w:sz w:val="36"/>
          <w:szCs w:val="36"/>
          <w:lang w:eastAsia="es-MX"/>
        </w:rPr>
        <w:t xml:space="preserve"> SQL*PLUS y SQL developer.</w:t>
      </w:r>
    </w:p>
    <w:p w14:paraId="3A78E312" w14:textId="77777777" w:rsidR="00203D5E" w:rsidRDefault="00203D5E" w:rsidP="00DB67FB">
      <w:pPr>
        <w:rPr>
          <w:rFonts w:ascii="Arial" w:hAnsi="Arial" w:cs="Arial"/>
          <w:color w:val="000000"/>
          <w:lang w:eastAsia="es-MX"/>
        </w:rPr>
      </w:pPr>
    </w:p>
    <w:p w14:paraId="352EBDAF" w14:textId="77777777" w:rsidR="0092227C" w:rsidRPr="0092227C" w:rsidRDefault="0092227C" w:rsidP="0092227C">
      <w:pPr>
        <w:rPr>
          <w:rFonts w:ascii="Stag Book" w:hAnsi="Stag Book"/>
          <w:b/>
          <w:sz w:val="22"/>
          <w:lang w:val="es-ES"/>
        </w:rPr>
      </w:pPr>
      <w:r w:rsidRPr="0092227C">
        <w:rPr>
          <w:rFonts w:ascii="Stag Book" w:hAnsi="Stag Book"/>
          <w:b/>
          <w:sz w:val="22"/>
          <w:lang w:val="es-ES"/>
        </w:rPr>
        <w:t>SQL *Plus.</w:t>
      </w:r>
    </w:p>
    <w:p w14:paraId="4E53C7E7" w14:textId="77777777" w:rsidR="0092227C" w:rsidRDefault="0092227C" w:rsidP="0092227C">
      <w:pPr>
        <w:jc w:val="both"/>
        <w:rPr>
          <w:rFonts w:ascii="Stag Book" w:hAnsi="Stag Book"/>
          <w:sz w:val="22"/>
        </w:rPr>
      </w:pPr>
    </w:p>
    <w:p w14:paraId="5D2FBCB6" w14:textId="4AE856B9" w:rsidR="0092227C" w:rsidRPr="0092227C" w:rsidRDefault="0092227C" w:rsidP="0092227C">
      <w:pPr>
        <w:jc w:val="both"/>
        <w:rPr>
          <w:rFonts w:ascii="Stag Book" w:hAnsi="Stag Book"/>
          <w:sz w:val="22"/>
        </w:rPr>
      </w:pPr>
      <w:r w:rsidRPr="0092227C">
        <w:rPr>
          <w:rFonts w:ascii="Stag Book" w:hAnsi="Stag Book"/>
          <w:sz w:val="22"/>
        </w:rPr>
        <w:t>El SQL Plus tiene un entorno orientado a carácter.  Forma parte del grupo de programas de Oracle11g Express Edition.  Es usado para conectarse con la base de datos de Oracle, solo es necesario tener una cuenta de usuario con su respectiva contraseña.</w:t>
      </w:r>
    </w:p>
    <w:p w14:paraId="516D730A" w14:textId="77777777" w:rsidR="0039318C" w:rsidRPr="0092227C" w:rsidRDefault="0039318C" w:rsidP="0092227C">
      <w:pPr>
        <w:jc w:val="both"/>
        <w:rPr>
          <w:rFonts w:ascii="Stag Book" w:hAnsi="Stag Book"/>
          <w:sz w:val="22"/>
        </w:rPr>
      </w:pPr>
    </w:p>
    <w:p w14:paraId="43F8C56F" w14:textId="2ADBA200" w:rsidR="0039318C" w:rsidRPr="00A26F98" w:rsidRDefault="00FF7E6C" w:rsidP="0092227C">
      <w:pPr>
        <w:jc w:val="both"/>
        <w:rPr>
          <w:rFonts w:ascii="Stag Book" w:hAnsi="Stag Book"/>
          <w:b/>
          <w:sz w:val="22"/>
        </w:rPr>
      </w:pPr>
      <w:r w:rsidRPr="00A26F98">
        <w:rPr>
          <w:rFonts w:ascii="Stag Book" w:hAnsi="Stag Book"/>
          <w:b/>
          <w:sz w:val="22"/>
        </w:rPr>
        <w:t>Para emplear cualquier herramienta cliente se debe iniciar los siguientes servicios</w:t>
      </w:r>
      <w:r w:rsidR="00A7641E" w:rsidRPr="00A26F98">
        <w:rPr>
          <w:rFonts w:ascii="Stag Book" w:hAnsi="Stag Book"/>
          <w:b/>
          <w:sz w:val="22"/>
        </w:rPr>
        <w:t xml:space="preserve"> de </w:t>
      </w:r>
      <w:r w:rsidR="00A26F98" w:rsidRPr="00A26F98">
        <w:rPr>
          <w:rFonts w:ascii="Stag Book" w:hAnsi="Stag Book"/>
          <w:b/>
          <w:sz w:val="22"/>
        </w:rPr>
        <w:t>Windows</w:t>
      </w:r>
      <w:r w:rsidRPr="00A26F98">
        <w:rPr>
          <w:rFonts w:ascii="Stag Book" w:hAnsi="Stag Book"/>
          <w:b/>
          <w:sz w:val="22"/>
        </w:rPr>
        <w:t>:</w:t>
      </w:r>
    </w:p>
    <w:p w14:paraId="62C6FE92" w14:textId="3D1012B4" w:rsidR="00A7641E" w:rsidRDefault="00A7641E" w:rsidP="00A7641E">
      <w:pPr>
        <w:jc w:val="both"/>
        <w:rPr>
          <w:rFonts w:ascii="Stag Book" w:hAnsi="Stag Book"/>
          <w:sz w:val="22"/>
        </w:rPr>
      </w:pPr>
      <w:r>
        <w:rPr>
          <w:rFonts w:ascii="Stag Book" w:hAnsi="Stag Book"/>
          <w:noProof/>
          <w:sz w:val="22"/>
          <w:lang w:eastAsia="es-PE"/>
        </w:rPr>
        <w:drawing>
          <wp:anchor distT="0" distB="0" distL="114300" distR="114300" simplePos="0" relativeHeight="251670528" behindDoc="0" locked="0" layoutInCell="1" allowOverlap="1" wp14:anchorId="5D53C3C4" wp14:editId="531334A1">
            <wp:simplePos x="0" y="0"/>
            <wp:positionH relativeFrom="margin">
              <wp:align>left</wp:align>
            </wp:positionH>
            <wp:positionV relativeFrom="paragraph">
              <wp:posOffset>57688</wp:posOffset>
            </wp:positionV>
            <wp:extent cx="5934710" cy="668020"/>
            <wp:effectExtent l="0" t="0" r="889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668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6BF09" w14:textId="02E24224" w:rsidR="00A7641E" w:rsidRDefault="00A7641E" w:rsidP="00A7641E">
      <w:pPr>
        <w:jc w:val="both"/>
        <w:rPr>
          <w:rFonts w:ascii="Stag Book" w:hAnsi="Stag Book"/>
          <w:sz w:val="22"/>
        </w:rPr>
      </w:pPr>
    </w:p>
    <w:p w14:paraId="28A4A4A0" w14:textId="656CD795" w:rsidR="00A7641E" w:rsidRDefault="00A7641E" w:rsidP="00A7641E">
      <w:pPr>
        <w:jc w:val="both"/>
        <w:rPr>
          <w:rFonts w:ascii="Stag Book" w:hAnsi="Stag Book"/>
          <w:sz w:val="22"/>
        </w:rPr>
      </w:pPr>
    </w:p>
    <w:p w14:paraId="1B975269" w14:textId="6034914C" w:rsidR="00A7641E" w:rsidRDefault="00A7641E" w:rsidP="00A7641E">
      <w:pPr>
        <w:jc w:val="both"/>
        <w:rPr>
          <w:rFonts w:ascii="Stag Book" w:hAnsi="Stag Book"/>
          <w:sz w:val="22"/>
        </w:rPr>
      </w:pPr>
    </w:p>
    <w:p w14:paraId="5BB703C6" w14:textId="30522F3A" w:rsidR="00A7641E" w:rsidRDefault="00A7641E" w:rsidP="00A7641E">
      <w:pPr>
        <w:jc w:val="both"/>
        <w:rPr>
          <w:rFonts w:ascii="Stag Book" w:hAnsi="Stag Book"/>
          <w:sz w:val="22"/>
        </w:rPr>
      </w:pPr>
    </w:p>
    <w:p w14:paraId="5BEA833C" w14:textId="4E31A09C" w:rsidR="006A19C0" w:rsidRDefault="006A19C0" w:rsidP="00A7641E">
      <w:pPr>
        <w:jc w:val="both"/>
        <w:rPr>
          <w:rFonts w:ascii="Stag Book" w:hAnsi="Stag Book"/>
          <w:sz w:val="22"/>
        </w:rPr>
      </w:pPr>
      <w:r>
        <w:rPr>
          <w:rFonts w:ascii="Stag Book" w:hAnsi="Stag Book"/>
          <w:sz w:val="22"/>
        </w:rPr>
        <w:t xml:space="preserve">Inicie estos servicios, presionando las teclas combinadas: </w:t>
      </w:r>
      <w:r w:rsidRPr="006A19C0">
        <w:rPr>
          <w:rFonts w:ascii="Stag Book" w:hAnsi="Stag Book"/>
          <w:b/>
          <w:sz w:val="22"/>
        </w:rPr>
        <w:t>Windows</w:t>
      </w:r>
      <w:r>
        <w:rPr>
          <w:rFonts w:ascii="Stag Book" w:hAnsi="Stag Book"/>
          <w:sz w:val="22"/>
        </w:rPr>
        <w:t xml:space="preserve"> + </w:t>
      </w:r>
      <w:r w:rsidRPr="006A19C0">
        <w:rPr>
          <w:rFonts w:ascii="Stag Book" w:hAnsi="Stag Book"/>
          <w:b/>
          <w:sz w:val="22"/>
        </w:rPr>
        <w:t>R</w:t>
      </w:r>
      <w:r>
        <w:rPr>
          <w:rFonts w:ascii="Stag Book" w:hAnsi="Stag Book"/>
          <w:sz w:val="22"/>
        </w:rPr>
        <w:t xml:space="preserve"> y en la casilla escribir: </w:t>
      </w:r>
      <w:r w:rsidRPr="006A19C0">
        <w:rPr>
          <w:rFonts w:ascii="Stag Book" w:hAnsi="Stag Book"/>
          <w:b/>
          <w:sz w:val="22"/>
        </w:rPr>
        <w:t>SERVICES.MSC</w:t>
      </w:r>
      <w:r>
        <w:rPr>
          <w:rFonts w:ascii="Stag Book" w:hAnsi="Stag Book"/>
          <w:sz w:val="22"/>
        </w:rPr>
        <w:t xml:space="preserve"> y presione Aceptar.</w:t>
      </w:r>
    </w:p>
    <w:p w14:paraId="60EB660C" w14:textId="1E18DAB8" w:rsidR="006A19C0" w:rsidRDefault="006A19C0" w:rsidP="00A7641E">
      <w:pPr>
        <w:jc w:val="both"/>
        <w:rPr>
          <w:rFonts w:ascii="Stag Book" w:hAnsi="Stag Book"/>
          <w:sz w:val="22"/>
        </w:rPr>
      </w:pPr>
      <w:r>
        <w:rPr>
          <w:rFonts w:ascii="Stag Book" w:hAnsi="Stag Book"/>
          <w:noProof/>
          <w:sz w:val="22"/>
          <w:lang w:eastAsia="es-PE"/>
        </w:rPr>
        <w:drawing>
          <wp:anchor distT="0" distB="0" distL="114300" distR="114300" simplePos="0" relativeHeight="251676672" behindDoc="0" locked="0" layoutInCell="1" allowOverlap="1" wp14:anchorId="5019BCA0" wp14:editId="22D6E54C">
            <wp:simplePos x="0" y="0"/>
            <wp:positionH relativeFrom="margin">
              <wp:align>left</wp:align>
            </wp:positionH>
            <wp:positionV relativeFrom="paragraph">
              <wp:posOffset>47527</wp:posOffset>
            </wp:positionV>
            <wp:extent cx="3754120" cy="1890395"/>
            <wp:effectExtent l="19050" t="19050" r="17780" b="146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4120" cy="189039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51E66080" w14:textId="361DA0FD" w:rsidR="006A19C0" w:rsidRDefault="006A19C0" w:rsidP="00A7641E">
      <w:pPr>
        <w:jc w:val="both"/>
        <w:rPr>
          <w:rFonts w:ascii="Stag Book" w:hAnsi="Stag Book"/>
          <w:sz w:val="22"/>
        </w:rPr>
      </w:pPr>
    </w:p>
    <w:p w14:paraId="3E1503CB" w14:textId="4DCBA6C6" w:rsidR="006A19C0" w:rsidRDefault="006A19C0" w:rsidP="00A7641E">
      <w:pPr>
        <w:jc w:val="both"/>
        <w:rPr>
          <w:rFonts w:ascii="Stag Book" w:hAnsi="Stag Book"/>
          <w:sz w:val="22"/>
        </w:rPr>
      </w:pPr>
    </w:p>
    <w:p w14:paraId="18C9E53B" w14:textId="5E87B817" w:rsidR="006A19C0" w:rsidRDefault="006A19C0" w:rsidP="00A7641E">
      <w:pPr>
        <w:jc w:val="both"/>
        <w:rPr>
          <w:rFonts w:ascii="Stag Book" w:hAnsi="Stag Book"/>
          <w:sz w:val="22"/>
        </w:rPr>
      </w:pPr>
    </w:p>
    <w:p w14:paraId="2E943CD2" w14:textId="4897FEAB" w:rsidR="006A19C0" w:rsidRDefault="006A19C0" w:rsidP="00A7641E">
      <w:pPr>
        <w:jc w:val="both"/>
        <w:rPr>
          <w:rFonts w:ascii="Stag Book" w:hAnsi="Stag Book"/>
          <w:sz w:val="22"/>
        </w:rPr>
      </w:pPr>
    </w:p>
    <w:p w14:paraId="510CB574" w14:textId="01768EE8" w:rsidR="006A19C0" w:rsidRDefault="006A19C0" w:rsidP="00A7641E">
      <w:pPr>
        <w:jc w:val="both"/>
        <w:rPr>
          <w:rFonts w:ascii="Stag Book" w:hAnsi="Stag Book"/>
          <w:sz w:val="22"/>
        </w:rPr>
      </w:pPr>
    </w:p>
    <w:p w14:paraId="34ED786B" w14:textId="3A8B788C" w:rsidR="006A19C0" w:rsidRDefault="00643C95" w:rsidP="00A7641E">
      <w:pPr>
        <w:jc w:val="both"/>
        <w:rPr>
          <w:rFonts w:ascii="Stag Book" w:hAnsi="Stag Book"/>
          <w:sz w:val="22"/>
        </w:rPr>
      </w:pPr>
      <w:r>
        <w:rPr>
          <w:rFonts w:ascii="Stag Book" w:hAnsi="Stag Book"/>
          <w:noProof/>
          <w:sz w:val="22"/>
          <w:lang w:eastAsia="es-PE"/>
        </w:rPr>
        <mc:AlternateContent>
          <mc:Choice Requires="wps">
            <w:drawing>
              <wp:anchor distT="0" distB="0" distL="114300" distR="114300" simplePos="0" relativeHeight="251677696" behindDoc="0" locked="0" layoutInCell="1" allowOverlap="1" wp14:anchorId="22BA2F2A" wp14:editId="29276229">
                <wp:simplePos x="0" y="0"/>
                <wp:positionH relativeFrom="column">
                  <wp:posOffset>3851910</wp:posOffset>
                </wp:positionH>
                <wp:positionV relativeFrom="paragraph">
                  <wp:posOffset>112737</wp:posOffset>
                </wp:positionV>
                <wp:extent cx="2188845" cy="1107440"/>
                <wp:effectExtent l="0" t="0" r="1905" b="0"/>
                <wp:wrapNone/>
                <wp:docPr id="4" name="Cuadro de texto 4"/>
                <wp:cNvGraphicFramePr/>
                <a:graphic xmlns:a="http://schemas.openxmlformats.org/drawingml/2006/main">
                  <a:graphicData uri="http://schemas.microsoft.com/office/word/2010/wordprocessingShape">
                    <wps:wsp>
                      <wps:cNvSpPr txBox="1"/>
                      <wps:spPr>
                        <a:xfrm>
                          <a:off x="0" y="0"/>
                          <a:ext cx="2188845" cy="1107440"/>
                        </a:xfrm>
                        <a:prstGeom prst="rect">
                          <a:avLst/>
                        </a:prstGeom>
                        <a:solidFill>
                          <a:schemeClr val="lt1"/>
                        </a:solidFill>
                        <a:ln w="6350">
                          <a:noFill/>
                        </a:ln>
                      </wps:spPr>
                      <wps:txbx>
                        <w:txbxContent>
                          <w:p w14:paraId="04FC2D50" w14:textId="3A15CA5C" w:rsidR="00F36513" w:rsidRPr="00643C95" w:rsidRDefault="00F36513" w:rsidP="00643C95">
                            <w:pPr>
                              <w:jc w:val="both"/>
                              <w:rPr>
                                <w:rFonts w:ascii="Stag Book" w:hAnsi="Stag Book"/>
                                <w:b/>
                                <w:color w:val="FF0000"/>
                                <w:sz w:val="22"/>
                              </w:rPr>
                            </w:pPr>
                            <w:r w:rsidRPr="00643C95">
                              <w:rPr>
                                <w:rFonts w:ascii="Stag Book" w:hAnsi="Stag Book"/>
                                <w:b/>
                                <w:color w:val="FF0000"/>
                                <w:sz w:val="22"/>
                              </w:rPr>
                              <w:t>Recomendación:</w:t>
                            </w:r>
                          </w:p>
                          <w:p w14:paraId="7100F0F4" w14:textId="7F9E70A7" w:rsidR="00F36513" w:rsidRPr="00643C95" w:rsidRDefault="00F36513" w:rsidP="00643C95">
                            <w:pPr>
                              <w:jc w:val="both"/>
                              <w:rPr>
                                <w:rFonts w:ascii="Stag Book" w:hAnsi="Stag Book"/>
                                <w:sz w:val="22"/>
                              </w:rPr>
                            </w:pPr>
                            <w:r w:rsidRPr="00643C95">
                              <w:rPr>
                                <w:rFonts w:ascii="Stag Book" w:hAnsi="Stag Book"/>
                                <w:sz w:val="22"/>
                              </w:rPr>
                              <w:t>Cuando ya no use a Oracle, se recomienda inhabilitar estos servicios, dado que sobrecargan al sistema provocando lentitud en el equipo.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A2F2A" id="Cuadro de texto 4" o:spid="_x0000_s1028" type="#_x0000_t202" style="position:absolute;left:0;text-align:left;margin-left:303.3pt;margin-top:8.9pt;width:172.35pt;height:87.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" fillcolor="white [3201]" stroked="f" strokeweight=".5pt">
                <v:textbox>
                  <w:txbxContent>
                    <w:p w14:paraId="04FC2D50" w14:textId="3A15CA5C" w:rsidR="00F36513" w:rsidRPr="00643C95" w:rsidRDefault="00F36513" w:rsidP="00643C95">
                      <w:pPr>
                        <w:jc w:val="both"/>
                        <w:rPr>
                          <w:rFonts w:ascii="Stag Book" w:hAnsi="Stag Book"/>
                          <w:b/>
                          <w:color w:val="FF0000"/>
                          <w:sz w:val="22"/>
                        </w:rPr>
                      </w:pPr>
                      <w:r w:rsidRPr="00643C95">
                        <w:rPr>
                          <w:rFonts w:ascii="Stag Book" w:hAnsi="Stag Book"/>
                          <w:b/>
                          <w:color w:val="FF0000"/>
                          <w:sz w:val="22"/>
                        </w:rPr>
                        <w:t>Recomendación:</w:t>
                      </w:r>
                    </w:p>
                    <w:p w14:paraId="7100F0F4" w14:textId="7F9E70A7" w:rsidR="00F36513" w:rsidRPr="00643C95" w:rsidRDefault="00F36513" w:rsidP="00643C95">
                      <w:pPr>
                        <w:jc w:val="both"/>
                        <w:rPr>
                          <w:rFonts w:ascii="Stag Book" w:hAnsi="Stag Book"/>
                          <w:sz w:val="22"/>
                        </w:rPr>
                      </w:pPr>
                      <w:r w:rsidRPr="00643C95">
                        <w:rPr>
                          <w:rFonts w:ascii="Stag Book" w:hAnsi="Stag Book"/>
                          <w:sz w:val="22"/>
                        </w:rPr>
                        <w:t>Cuando ya no use a Oracle, se recomienda inhabilitar estos servicios, dado que sobrecargan al sistema provocando lentitud en el equipo.</w:t>
                      </w:r>
                    </w:p>
                  </w:txbxContent>
                </v:textbox>
              </v:shape>
            </w:pict>
          </mc:Fallback>
        </mc:AlternateContent>
      </w:r>
    </w:p>
    <w:p w14:paraId="61763F81" w14:textId="2A1DD9F2" w:rsidR="006A19C0" w:rsidRDefault="006A19C0" w:rsidP="00A7641E">
      <w:pPr>
        <w:jc w:val="both"/>
        <w:rPr>
          <w:rFonts w:ascii="Stag Book" w:hAnsi="Stag Book"/>
          <w:sz w:val="22"/>
        </w:rPr>
      </w:pPr>
    </w:p>
    <w:p w14:paraId="563ED65B" w14:textId="04B2DB52" w:rsidR="006A19C0" w:rsidRDefault="006A19C0" w:rsidP="00A7641E">
      <w:pPr>
        <w:jc w:val="both"/>
        <w:rPr>
          <w:rFonts w:ascii="Stag Book" w:hAnsi="Stag Book"/>
          <w:sz w:val="22"/>
        </w:rPr>
      </w:pPr>
    </w:p>
    <w:p w14:paraId="5C949CAC" w14:textId="0924ABED" w:rsidR="006A19C0" w:rsidRDefault="006A19C0" w:rsidP="00A7641E">
      <w:pPr>
        <w:jc w:val="both"/>
        <w:rPr>
          <w:rFonts w:ascii="Stag Book" w:hAnsi="Stag Book"/>
          <w:sz w:val="22"/>
        </w:rPr>
      </w:pPr>
    </w:p>
    <w:p w14:paraId="5EE461F6" w14:textId="7A0DC7AF" w:rsidR="006A19C0" w:rsidRDefault="006A19C0" w:rsidP="00A7641E">
      <w:pPr>
        <w:jc w:val="both"/>
        <w:rPr>
          <w:rFonts w:ascii="Stag Book" w:hAnsi="Stag Book"/>
          <w:sz w:val="22"/>
        </w:rPr>
      </w:pPr>
    </w:p>
    <w:p w14:paraId="7DB27124" w14:textId="77777777" w:rsidR="006A19C0" w:rsidRDefault="006A19C0" w:rsidP="00A7641E">
      <w:pPr>
        <w:jc w:val="both"/>
        <w:rPr>
          <w:rFonts w:ascii="Stag Book" w:hAnsi="Stag Book"/>
          <w:sz w:val="22"/>
        </w:rPr>
      </w:pPr>
    </w:p>
    <w:p w14:paraId="1B8BCA76" w14:textId="77777777" w:rsidR="006A19C0" w:rsidRDefault="006A19C0" w:rsidP="00A7641E">
      <w:pPr>
        <w:jc w:val="both"/>
        <w:rPr>
          <w:rFonts w:ascii="Stag Book" w:hAnsi="Stag Book"/>
          <w:sz w:val="22"/>
        </w:rPr>
      </w:pPr>
    </w:p>
    <w:p w14:paraId="1CEB4DC7" w14:textId="79D9D25A" w:rsidR="00A7641E" w:rsidRPr="00A26F98" w:rsidRDefault="00895700" w:rsidP="0092227C">
      <w:pPr>
        <w:jc w:val="both"/>
        <w:rPr>
          <w:rFonts w:ascii="Stag Book" w:hAnsi="Stag Book"/>
          <w:b/>
          <w:sz w:val="22"/>
        </w:rPr>
      </w:pPr>
      <w:r w:rsidRPr="00A26F98">
        <w:rPr>
          <w:rFonts w:ascii="Stag Book" w:hAnsi="Stag Book"/>
          <w:b/>
          <w:sz w:val="22"/>
        </w:rPr>
        <w:t>Apertura e inicie los servicios correspondientes:</w:t>
      </w:r>
    </w:p>
    <w:p w14:paraId="4B83E670" w14:textId="2F612B5B" w:rsidR="00FF7E6C" w:rsidRPr="0092227C" w:rsidRDefault="00A7641E" w:rsidP="0092227C">
      <w:pPr>
        <w:jc w:val="both"/>
        <w:rPr>
          <w:rFonts w:ascii="Stag Book" w:hAnsi="Stag Book"/>
          <w:sz w:val="22"/>
        </w:rPr>
      </w:pPr>
      <w:r>
        <w:rPr>
          <w:rFonts w:ascii="Stag Book" w:hAnsi="Stag Book"/>
          <w:noProof/>
          <w:sz w:val="22"/>
          <w:lang w:eastAsia="es-PE"/>
        </w:rPr>
        <w:drawing>
          <wp:anchor distT="0" distB="0" distL="114300" distR="114300" simplePos="0" relativeHeight="251669504" behindDoc="0" locked="0" layoutInCell="1" allowOverlap="1" wp14:anchorId="0B0E2744" wp14:editId="66ED98A8">
            <wp:simplePos x="0" y="0"/>
            <wp:positionH relativeFrom="column">
              <wp:posOffset>635</wp:posOffset>
            </wp:positionH>
            <wp:positionV relativeFrom="paragraph">
              <wp:posOffset>46257</wp:posOffset>
            </wp:positionV>
            <wp:extent cx="6119495" cy="2470785"/>
            <wp:effectExtent l="19050" t="19050" r="14605" b="2476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9495" cy="24707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CB4D18E" w14:textId="6EB4D986" w:rsidR="00596636" w:rsidRPr="0092227C" w:rsidRDefault="00596636" w:rsidP="0092227C">
      <w:pPr>
        <w:jc w:val="both"/>
        <w:rPr>
          <w:rFonts w:ascii="Stag Book" w:hAnsi="Stag Book"/>
          <w:sz w:val="22"/>
        </w:rPr>
      </w:pPr>
    </w:p>
    <w:p w14:paraId="2B09D5BA" w14:textId="653DC526" w:rsidR="00596636" w:rsidRPr="0092227C" w:rsidRDefault="00596636" w:rsidP="0092227C">
      <w:pPr>
        <w:jc w:val="both"/>
        <w:rPr>
          <w:rFonts w:ascii="Stag Book" w:hAnsi="Stag Book"/>
          <w:sz w:val="22"/>
        </w:rPr>
      </w:pPr>
    </w:p>
    <w:p w14:paraId="0DC11EE5" w14:textId="235A882A" w:rsidR="00596636" w:rsidRPr="0092227C" w:rsidRDefault="00596636" w:rsidP="0092227C">
      <w:pPr>
        <w:jc w:val="both"/>
        <w:rPr>
          <w:rFonts w:ascii="Stag Book" w:hAnsi="Stag Book"/>
          <w:sz w:val="22"/>
        </w:rPr>
      </w:pPr>
    </w:p>
    <w:p w14:paraId="6326877A" w14:textId="48D60A1A" w:rsidR="00596636" w:rsidRPr="0092227C" w:rsidRDefault="00596636" w:rsidP="0092227C">
      <w:pPr>
        <w:jc w:val="both"/>
        <w:rPr>
          <w:rFonts w:ascii="Stag Book" w:hAnsi="Stag Book"/>
          <w:sz w:val="22"/>
        </w:rPr>
      </w:pPr>
    </w:p>
    <w:p w14:paraId="564E6B66" w14:textId="5892E458" w:rsidR="00596636" w:rsidRPr="0092227C" w:rsidRDefault="00596636" w:rsidP="0092227C">
      <w:pPr>
        <w:jc w:val="both"/>
        <w:rPr>
          <w:rFonts w:ascii="Stag Book" w:hAnsi="Stag Book"/>
          <w:sz w:val="22"/>
        </w:rPr>
      </w:pPr>
    </w:p>
    <w:p w14:paraId="164ED69E" w14:textId="47527673" w:rsidR="00596636" w:rsidRPr="0092227C" w:rsidRDefault="00596636" w:rsidP="0092227C">
      <w:pPr>
        <w:jc w:val="both"/>
        <w:rPr>
          <w:rFonts w:ascii="Stag Book" w:hAnsi="Stag Book"/>
          <w:sz w:val="22"/>
        </w:rPr>
      </w:pPr>
    </w:p>
    <w:p w14:paraId="4196F172" w14:textId="3BD72992" w:rsidR="00596636" w:rsidRPr="0092227C" w:rsidRDefault="00596636" w:rsidP="0092227C">
      <w:pPr>
        <w:jc w:val="both"/>
        <w:rPr>
          <w:rFonts w:ascii="Stag Book" w:hAnsi="Stag Book"/>
          <w:sz w:val="22"/>
        </w:rPr>
      </w:pPr>
    </w:p>
    <w:p w14:paraId="4862A6EC" w14:textId="06F5EEE7" w:rsidR="00596636" w:rsidRPr="0092227C" w:rsidRDefault="00596636" w:rsidP="0092227C">
      <w:pPr>
        <w:jc w:val="both"/>
        <w:rPr>
          <w:rFonts w:ascii="Stag Book" w:hAnsi="Stag Book"/>
          <w:sz w:val="22"/>
        </w:rPr>
      </w:pPr>
    </w:p>
    <w:p w14:paraId="23DAC526" w14:textId="3EB2CC81" w:rsidR="00596636" w:rsidRPr="0092227C" w:rsidRDefault="00596636" w:rsidP="0092227C">
      <w:pPr>
        <w:jc w:val="both"/>
        <w:rPr>
          <w:rFonts w:ascii="Stag Book" w:hAnsi="Stag Book"/>
          <w:sz w:val="22"/>
        </w:rPr>
      </w:pPr>
    </w:p>
    <w:p w14:paraId="6C5C5783" w14:textId="567D8D49" w:rsidR="00596636" w:rsidRPr="0092227C" w:rsidRDefault="00596636" w:rsidP="0092227C">
      <w:pPr>
        <w:jc w:val="both"/>
        <w:rPr>
          <w:rFonts w:ascii="Stag Book" w:hAnsi="Stag Book"/>
          <w:sz w:val="22"/>
        </w:rPr>
      </w:pPr>
    </w:p>
    <w:p w14:paraId="29A1FFFD" w14:textId="3529733E" w:rsidR="00596636" w:rsidRPr="0092227C" w:rsidRDefault="00596636" w:rsidP="0092227C">
      <w:pPr>
        <w:jc w:val="both"/>
        <w:rPr>
          <w:rFonts w:ascii="Stag Book" w:hAnsi="Stag Book"/>
          <w:sz w:val="22"/>
        </w:rPr>
      </w:pPr>
    </w:p>
    <w:p w14:paraId="1236F136" w14:textId="02A41C4E" w:rsidR="00596636" w:rsidRPr="0092227C" w:rsidRDefault="00596636" w:rsidP="0092227C">
      <w:pPr>
        <w:jc w:val="both"/>
        <w:rPr>
          <w:rFonts w:ascii="Stag Book" w:hAnsi="Stag Book"/>
          <w:sz w:val="22"/>
        </w:rPr>
      </w:pPr>
    </w:p>
    <w:p w14:paraId="6CDE895E" w14:textId="442D15FA" w:rsidR="00596636" w:rsidRPr="00A26F98" w:rsidRDefault="00596636" w:rsidP="00A26F98">
      <w:pPr>
        <w:jc w:val="both"/>
        <w:rPr>
          <w:rFonts w:ascii="Stag Book" w:hAnsi="Stag Book"/>
          <w:sz w:val="22"/>
        </w:rPr>
      </w:pPr>
    </w:p>
    <w:p w14:paraId="10B0FC3A" w14:textId="77777777" w:rsidR="00596636" w:rsidRPr="00A26F98" w:rsidRDefault="00596636" w:rsidP="00A26F98">
      <w:pPr>
        <w:jc w:val="both"/>
        <w:rPr>
          <w:rFonts w:ascii="Stag Book" w:hAnsi="Stag Book"/>
          <w:sz w:val="22"/>
        </w:rPr>
      </w:pPr>
    </w:p>
    <w:p w14:paraId="3EF7DF70" w14:textId="1143F153" w:rsidR="00FF70B7" w:rsidRPr="00A26F98" w:rsidRDefault="00FF70B7" w:rsidP="00DD7CB3">
      <w:pPr>
        <w:jc w:val="both"/>
        <w:rPr>
          <w:rFonts w:ascii="Stag Book" w:hAnsi="Stag Book"/>
          <w:sz w:val="22"/>
        </w:rPr>
      </w:pPr>
    </w:p>
    <w:p w14:paraId="768DA8E8" w14:textId="72ADA703" w:rsidR="00A26F98" w:rsidRDefault="00A26F98" w:rsidP="00DD7CB3">
      <w:pPr>
        <w:jc w:val="both"/>
        <w:rPr>
          <w:rFonts w:ascii="Stag Book" w:hAnsi="Stag Book"/>
          <w:sz w:val="22"/>
        </w:rPr>
      </w:pPr>
    </w:p>
    <w:p w14:paraId="0AED0EEF" w14:textId="77777777" w:rsidR="006A19C0" w:rsidRPr="00A26F98" w:rsidRDefault="006A19C0" w:rsidP="00DD7CB3">
      <w:pPr>
        <w:jc w:val="both"/>
        <w:rPr>
          <w:rFonts w:ascii="Stag Book" w:hAnsi="Stag Book"/>
          <w:sz w:val="22"/>
        </w:rPr>
      </w:pPr>
    </w:p>
    <w:p w14:paraId="133371E0" w14:textId="38C18905" w:rsidR="00A26F98" w:rsidRPr="00A26F98" w:rsidRDefault="00A26F98" w:rsidP="00DD7CB3">
      <w:pPr>
        <w:jc w:val="both"/>
        <w:rPr>
          <w:rFonts w:ascii="Stag Book" w:hAnsi="Stag Book"/>
          <w:b/>
          <w:sz w:val="22"/>
        </w:rPr>
      </w:pPr>
      <w:r w:rsidRPr="00A26F98">
        <w:rPr>
          <w:rFonts w:ascii="Stag Book" w:hAnsi="Stag Book"/>
          <w:b/>
          <w:sz w:val="22"/>
        </w:rPr>
        <w:lastRenderedPageBreak/>
        <w:t>Iniciando con la herramienta cliente SQL *Plus.</w:t>
      </w:r>
    </w:p>
    <w:p w14:paraId="7D10FA8B" w14:textId="5AFBA575" w:rsidR="00A26F98" w:rsidRPr="00A26F98" w:rsidRDefault="00A26F98" w:rsidP="00DD7CB3">
      <w:pPr>
        <w:jc w:val="both"/>
        <w:rPr>
          <w:rFonts w:ascii="Stag Book" w:hAnsi="Stag Book"/>
          <w:sz w:val="22"/>
        </w:rPr>
      </w:pPr>
      <w:r w:rsidRPr="00A26F98">
        <w:rPr>
          <w:rFonts w:ascii="Stag Book" w:hAnsi="Stag Book"/>
          <w:noProof/>
          <w:sz w:val="22"/>
          <w:lang w:eastAsia="es-PE"/>
        </w:rPr>
        <w:drawing>
          <wp:anchor distT="0" distB="0" distL="114300" distR="114300" simplePos="0" relativeHeight="251671552" behindDoc="0" locked="0" layoutInCell="1" allowOverlap="1" wp14:anchorId="4A43609C" wp14:editId="44065619">
            <wp:simplePos x="0" y="0"/>
            <wp:positionH relativeFrom="margin">
              <wp:align>center</wp:align>
            </wp:positionH>
            <wp:positionV relativeFrom="paragraph">
              <wp:posOffset>99109</wp:posOffset>
            </wp:positionV>
            <wp:extent cx="6119495" cy="1863725"/>
            <wp:effectExtent l="19050" t="19050" r="14605" b="2222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9495" cy="1863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135E9841" w14:textId="09108CF1" w:rsidR="002336A4" w:rsidRPr="00A26F98" w:rsidRDefault="002336A4" w:rsidP="00DD7CB3">
      <w:pPr>
        <w:jc w:val="both"/>
        <w:rPr>
          <w:rFonts w:ascii="Stag Book" w:hAnsi="Stag Book"/>
          <w:sz w:val="22"/>
        </w:rPr>
      </w:pPr>
    </w:p>
    <w:p w14:paraId="2AC42A74" w14:textId="389648D9" w:rsidR="00F9092A" w:rsidRPr="00A26F98" w:rsidRDefault="00F9092A" w:rsidP="00DD7CB3">
      <w:pPr>
        <w:jc w:val="both"/>
        <w:rPr>
          <w:rFonts w:ascii="Stag Book" w:hAnsi="Stag Book"/>
          <w:sz w:val="22"/>
        </w:rPr>
      </w:pPr>
    </w:p>
    <w:p w14:paraId="78757A74" w14:textId="79C0434F" w:rsidR="00F9092A" w:rsidRPr="00A26F98" w:rsidRDefault="00F9092A" w:rsidP="00DD7CB3">
      <w:pPr>
        <w:jc w:val="both"/>
        <w:rPr>
          <w:rFonts w:ascii="Stag Book" w:hAnsi="Stag Book"/>
          <w:sz w:val="22"/>
        </w:rPr>
      </w:pPr>
    </w:p>
    <w:p w14:paraId="5FE3311F" w14:textId="516285AE" w:rsidR="00F9092A" w:rsidRPr="00A26F98" w:rsidRDefault="00F9092A" w:rsidP="00DD7CB3">
      <w:pPr>
        <w:jc w:val="both"/>
        <w:rPr>
          <w:rFonts w:ascii="Stag Book" w:hAnsi="Stag Book"/>
          <w:sz w:val="22"/>
        </w:rPr>
      </w:pPr>
    </w:p>
    <w:p w14:paraId="4BAF3B6D" w14:textId="67EAD89D" w:rsidR="00F9092A" w:rsidRPr="00A26F98" w:rsidRDefault="00F9092A" w:rsidP="00DD7CB3">
      <w:pPr>
        <w:jc w:val="both"/>
        <w:rPr>
          <w:rFonts w:ascii="Stag Book" w:hAnsi="Stag Book"/>
          <w:sz w:val="22"/>
        </w:rPr>
      </w:pPr>
    </w:p>
    <w:p w14:paraId="3784E922" w14:textId="5DA627D9" w:rsidR="00F9092A" w:rsidRPr="00A26F98" w:rsidRDefault="00F9092A" w:rsidP="00DD7CB3">
      <w:pPr>
        <w:jc w:val="both"/>
        <w:rPr>
          <w:rFonts w:ascii="Stag Book" w:hAnsi="Stag Book"/>
          <w:sz w:val="22"/>
        </w:rPr>
      </w:pPr>
    </w:p>
    <w:p w14:paraId="4A53A672" w14:textId="2C85EF80" w:rsidR="00F9092A" w:rsidRPr="00A26F98" w:rsidRDefault="00F9092A" w:rsidP="00DD7CB3">
      <w:pPr>
        <w:jc w:val="both"/>
        <w:rPr>
          <w:rFonts w:ascii="Stag Book" w:hAnsi="Stag Book"/>
          <w:sz w:val="22"/>
        </w:rPr>
      </w:pPr>
    </w:p>
    <w:p w14:paraId="2941CD41" w14:textId="67862E6B" w:rsidR="00F9092A" w:rsidRPr="00A26F98" w:rsidRDefault="00F9092A" w:rsidP="00DD7CB3">
      <w:pPr>
        <w:jc w:val="both"/>
        <w:rPr>
          <w:rFonts w:ascii="Stag Book" w:hAnsi="Stag Book"/>
          <w:sz w:val="22"/>
        </w:rPr>
      </w:pPr>
    </w:p>
    <w:p w14:paraId="21AFB8C9" w14:textId="3A2D8643" w:rsidR="00F9092A" w:rsidRPr="00A26F98" w:rsidRDefault="00F9092A" w:rsidP="00DD7CB3">
      <w:pPr>
        <w:jc w:val="both"/>
        <w:rPr>
          <w:rFonts w:ascii="Stag Book" w:hAnsi="Stag Book"/>
          <w:sz w:val="22"/>
        </w:rPr>
      </w:pPr>
    </w:p>
    <w:p w14:paraId="7F848A15" w14:textId="141BEF4D" w:rsidR="00F9092A" w:rsidRPr="00A26F98" w:rsidRDefault="00F9092A" w:rsidP="00DD7CB3">
      <w:pPr>
        <w:jc w:val="both"/>
        <w:rPr>
          <w:rFonts w:ascii="Stag Book" w:hAnsi="Stag Book"/>
          <w:sz w:val="22"/>
        </w:rPr>
      </w:pPr>
    </w:p>
    <w:p w14:paraId="0EB81180" w14:textId="01A8BC64" w:rsidR="00F9092A" w:rsidRPr="00A26F98" w:rsidRDefault="00F9092A" w:rsidP="00DD7CB3">
      <w:pPr>
        <w:jc w:val="both"/>
        <w:rPr>
          <w:rFonts w:ascii="Stag Book" w:hAnsi="Stag Book"/>
          <w:sz w:val="22"/>
        </w:rPr>
      </w:pPr>
    </w:p>
    <w:p w14:paraId="414FEE78" w14:textId="0E9CCEC7" w:rsidR="00F9092A" w:rsidRPr="00A26F98" w:rsidRDefault="00F9092A" w:rsidP="00DD7CB3">
      <w:pPr>
        <w:jc w:val="both"/>
        <w:rPr>
          <w:rFonts w:ascii="Stag Book" w:hAnsi="Stag Book"/>
          <w:sz w:val="22"/>
        </w:rPr>
      </w:pPr>
    </w:p>
    <w:p w14:paraId="7FDEEA28" w14:textId="77777777" w:rsidR="0072671F" w:rsidRPr="0072671F" w:rsidRDefault="0072671F" w:rsidP="0072671F">
      <w:pPr>
        <w:jc w:val="both"/>
        <w:rPr>
          <w:rFonts w:ascii="Stag Book" w:hAnsi="Stag Book"/>
          <w:sz w:val="22"/>
        </w:rPr>
      </w:pPr>
      <w:r w:rsidRPr="0072671F">
        <w:rPr>
          <w:rFonts w:ascii="Stag Book" w:hAnsi="Stag Book"/>
          <w:sz w:val="22"/>
        </w:rPr>
        <w:t>Puedes buscarlo, en el grupo de programas</w:t>
      </w:r>
      <w:r w:rsidRPr="0072671F">
        <w:rPr>
          <w:rFonts w:ascii="Stag Book" w:hAnsi="Stag Book"/>
          <w:b/>
          <w:sz w:val="22"/>
        </w:rPr>
        <w:t>: “Oracle Database 11g Express Edition”</w:t>
      </w:r>
      <w:r w:rsidRPr="0072671F">
        <w:rPr>
          <w:rFonts w:ascii="Stag Book" w:hAnsi="Stag Book"/>
          <w:sz w:val="22"/>
        </w:rPr>
        <w:t xml:space="preserve"> desde el botón de inicio de Windows.</w:t>
      </w:r>
    </w:p>
    <w:p w14:paraId="5BA00CA5" w14:textId="5D725CE1" w:rsidR="00F9092A" w:rsidRPr="00A26F98" w:rsidRDefault="00F9092A" w:rsidP="00DD7CB3">
      <w:pPr>
        <w:jc w:val="both"/>
        <w:rPr>
          <w:rFonts w:ascii="Stag Book" w:hAnsi="Stag Book"/>
          <w:sz w:val="22"/>
        </w:rPr>
      </w:pPr>
    </w:p>
    <w:p w14:paraId="2DFDF650" w14:textId="076207C5" w:rsidR="00F9092A" w:rsidRPr="00A26F98" w:rsidRDefault="006A19C0" w:rsidP="00DD7CB3">
      <w:pPr>
        <w:jc w:val="both"/>
        <w:rPr>
          <w:rFonts w:ascii="Stag Book" w:hAnsi="Stag Book"/>
          <w:sz w:val="22"/>
        </w:rPr>
      </w:pPr>
      <w:r>
        <w:rPr>
          <w:rFonts w:ascii="Stag Book" w:hAnsi="Stag Book"/>
          <w:noProof/>
          <w:sz w:val="22"/>
          <w:lang w:eastAsia="es-PE"/>
        </w:rPr>
        <mc:AlternateContent>
          <mc:Choice Requires="wps">
            <w:drawing>
              <wp:anchor distT="0" distB="0" distL="114300" distR="114300" simplePos="0" relativeHeight="251675648" behindDoc="0" locked="0" layoutInCell="1" allowOverlap="1" wp14:anchorId="53B09C2F" wp14:editId="4221DA98">
                <wp:simplePos x="0" y="0"/>
                <wp:positionH relativeFrom="column">
                  <wp:posOffset>27256</wp:posOffset>
                </wp:positionH>
                <wp:positionV relativeFrom="paragraph">
                  <wp:posOffset>22030</wp:posOffset>
                </wp:positionV>
                <wp:extent cx="3014980" cy="228600"/>
                <wp:effectExtent l="19050" t="19050" r="13970" b="19050"/>
                <wp:wrapNone/>
                <wp:docPr id="13" name="Rectángulo 13"/>
                <wp:cNvGraphicFramePr/>
                <a:graphic xmlns:a="http://schemas.openxmlformats.org/drawingml/2006/main">
                  <a:graphicData uri="http://schemas.microsoft.com/office/word/2010/wordprocessingShape">
                    <wps:wsp>
                      <wps:cNvSpPr/>
                      <wps:spPr>
                        <a:xfrm>
                          <a:off x="0" y="0"/>
                          <a:ext cx="301498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31F3" id="Rectángulo 13" o:spid="_x0000_s1026" style="position:absolute;margin-left:2.15pt;margin-top:1.75pt;width:237.4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" filled="f" strokecolor="red" strokeweight="3pt"/>
            </w:pict>
          </mc:Fallback>
        </mc:AlternateContent>
      </w:r>
      <w:r>
        <w:rPr>
          <w:rFonts w:ascii="Stag Book" w:hAnsi="Stag Book"/>
          <w:noProof/>
          <w:sz w:val="22"/>
          <w:lang w:eastAsia="es-PE"/>
        </w:rPr>
        <w:drawing>
          <wp:anchor distT="0" distB="0" distL="114300" distR="114300" simplePos="0" relativeHeight="251672576" behindDoc="0" locked="0" layoutInCell="1" allowOverlap="1" wp14:anchorId="7F6D4EE0" wp14:editId="27CBC712">
            <wp:simplePos x="0" y="0"/>
            <wp:positionH relativeFrom="margin">
              <wp:posOffset>18415</wp:posOffset>
            </wp:positionH>
            <wp:positionV relativeFrom="paragraph">
              <wp:posOffset>22762</wp:posOffset>
            </wp:positionV>
            <wp:extent cx="6119495" cy="5029200"/>
            <wp:effectExtent l="19050" t="19050" r="14605" b="190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21643"/>
                    <a:stretch/>
                  </pic:blipFill>
                  <pic:spPr bwMode="auto">
                    <a:xfrm>
                      <a:off x="0" y="0"/>
                      <a:ext cx="6119495" cy="5029200"/>
                    </a:xfrm>
                    <a:prstGeom prst="rect">
                      <a:avLst/>
                    </a:prstGeom>
                    <a:noFill/>
                    <a:ln w="9525" cap="flat" cmpd="sng" algn="ctr">
                      <a:solidFill>
                        <a:srgbClr val="1CADE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F14896" w14:textId="323AE276" w:rsidR="00F9092A" w:rsidRDefault="00F9092A" w:rsidP="00DD7CB3">
      <w:pPr>
        <w:jc w:val="both"/>
        <w:rPr>
          <w:rFonts w:ascii="Stag Book" w:hAnsi="Stag Book"/>
          <w:sz w:val="22"/>
        </w:rPr>
      </w:pPr>
    </w:p>
    <w:p w14:paraId="57A63549" w14:textId="69D47D0D" w:rsidR="0072671F" w:rsidRDefault="0072671F" w:rsidP="00DD7CB3">
      <w:pPr>
        <w:jc w:val="both"/>
        <w:rPr>
          <w:rFonts w:ascii="Stag Book" w:hAnsi="Stag Book"/>
          <w:sz w:val="22"/>
        </w:rPr>
      </w:pPr>
    </w:p>
    <w:p w14:paraId="616C236E" w14:textId="16305250" w:rsidR="0072671F" w:rsidRDefault="0072671F" w:rsidP="00DD7CB3">
      <w:pPr>
        <w:jc w:val="both"/>
        <w:rPr>
          <w:rFonts w:ascii="Stag Book" w:hAnsi="Stag Book"/>
          <w:sz w:val="22"/>
        </w:rPr>
      </w:pPr>
    </w:p>
    <w:p w14:paraId="0DF2C106" w14:textId="274218A1" w:rsidR="0072671F" w:rsidRDefault="0072671F" w:rsidP="00DD7CB3">
      <w:pPr>
        <w:jc w:val="both"/>
        <w:rPr>
          <w:rFonts w:ascii="Stag Book" w:hAnsi="Stag Book"/>
          <w:sz w:val="22"/>
        </w:rPr>
      </w:pPr>
    </w:p>
    <w:p w14:paraId="7ECA27BC" w14:textId="5FB2C8BC" w:rsidR="0072671F" w:rsidRDefault="0072671F" w:rsidP="00DD7CB3">
      <w:pPr>
        <w:jc w:val="both"/>
        <w:rPr>
          <w:rFonts w:ascii="Stag Book" w:hAnsi="Stag Book"/>
          <w:sz w:val="22"/>
        </w:rPr>
      </w:pPr>
    </w:p>
    <w:p w14:paraId="6D2519D2" w14:textId="0ABCB2AA" w:rsidR="0072671F" w:rsidRDefault="0072671F" w:rsidP="00DD7CB3">
      <w:pPr>
        <w:jc w:val="both"/>
        <w:rPr>
          <w:rFonts w:ascii="Stag Book" w:hAnsi="Stag Book"/>
          <w:sz w:val="22"/>
        </w:rPr>
      </w:pPr>
    </w:p>
    <w:p w14:paraId="432B8041" w14:textId="122C9C44" w:rsidR="0072671F" w:rsidRDefault="0072671F" w:rsidP="00DD7CB3">
      <w:pPr>
        <w:jc w:val="both"/>
        <w:rPr>
          <w:rFonts w:ascii="Stag Book" w:hAnsi="Stag Book"/>
          <w:sz w:val="22"/>
        </w:rPr>
      </w:pPr>
    </w:p>
    <w:p w14:paraId="17261EDB" w14:textId="1CC74E25" w:rsidR="0072671F" w:rsidRDefault="0072671F" w:rsidP="00DD7CB3">
      <w:pPr>
        <w:jc w:val="both"/>
        <w:rPr>
          <w:rFonts w:ascii="Stag Book" w:hAnsi="Stag Book"/>
          <w:sz w:val="22"/>
        </w:rPr>
      </w:pPr>
    </w:p>
    <w:p w14:paraId="7269D7F4" w14:textId="613F50E6" w:rsidR="0072671F" w:rsidRDefault="0072671F" w:rsidP="00DD7CB3">
      <w:pPr>
        <w:jc w:val="both"/>
        <w:rPr>
          <w:rFonts w:ascii="Stag Book" w:hAnsi="Stag Book"/>
          <w:sz w:val="22"/>
        </w:rPr>
      </w:pPr>
    </w:p>
    <w:p w14:paraId="550F7540" w14:textId="2024E629" w:rsidR="0072671F" w:rsidRDefault="0072671F" w:rsidP="00DD7CB3">
      <w:pPr>
        <w:jc w:val="both"/>
        <w:rPr>
          <w:rFonts w:ascii="Stag Book" w:hAnsi="Stag Book"/>
          <w:sz w:val="22"/>
        </w:rPr>
      </w:pPr>
    </w:p>
    <w:p w14:paraId="2F036576" w14:textId="350CD7F9" w:rsidR="0072671F" w:rsidRDefault="0072671F" w:rsidP="00DD7CB3">
      <w:pPr>
        <w:jc w:val="both"/>
        <w:rPr>
          <w:rFonts w:ascii="Stag Book" w:hAnsi="Stag Book"/>
          <w:sz w:val="22"/>
        </w:rPr>
      </w:pPr>
    </w:p>
    <w:p w14:paraId="48C63988" w14:textId="4EDFD17E" w:rsidR="0072671F" w:rsidRDefault="0072671F" w:rsidP="00DD7CB3">
      <w:pPr>
        <w:jc w:val="both"/>
        <w:rPr>
          <w:rFonts w:ascii="Stag Book" w:hAnsi="Stag Book"/>
          <w:sz w:val="22"/>
        </w:rPr>
      </w:pPr>
    </w:p>
    <w:p w14:paraId="6228DE53" w14:textId="76743D0C" w:rsidR="0072671F" w:rsidRDefault="0072671F" w:rsidP="00DD7CB3">
      <w:pPr>
        <w:jc w:val="both"/>
        <w:rPr>
          <w:rFonts w:ascii="Stag Book" w:hAnsi="Stag Book"/>
          <w:sz w:val="22"/>
        </w:rPr>
      </w:pPr>
    </w:p>
    <w:p w14:paraId="6456DB8F" w14:textId="78A115EC" w:rsidR="0072671F" w:rsidRDefault="006A19C0" w:rsidP="00DD7CB3">
      <w:pPr>
        <w:jc w:val="both"/>
        <w:rPr>
          <w:rFonts w:ascii="Stag Book" w:hAnsi="Stag Book"/>
          <w:sz w:val="22"/>
        </w:rPr>
      </w:pPr>
      <w:r>
        <w:rPr>
          <w:rFonts w:ascii="Stag Book" w:hAnsi="Stag Book"/>
          <w:noProof/>
          <w:sz w:val="22"/>
          <w:lang w:eastAsia="es-PE"/>
        </w:rPr>
        <mc:AlternateContent>
          <mc:Choice Requires="wps">
            <w:drawing>
              <wp:anchor distT="0" distB="0" distL="114300" distR="114300" simplePos="0" relativeHeight="251673600" behindDoc="0" locked="0" layoutInCell="1" allowOverlap="1" wp14:anchorId="3A21E4F3" wp14:editId="4FA0CCD0">
                <wp:simplePos x="0" y="0"/>
                <wp:positionH relativeFrom="column">
                  <wp:posOffset>633730</wp:posOffset>
                </wp:positionH>
                <wp:positionV relativeFrom="paragraph">
                  <wp:posOffset>76102</wp:posOffset>
                </wp:positionV>
                <wp:extent cx="2320290" cy="334010"/>
                <wp:effectExtent l="19050" t="19050" r="22860" b="27940"/>
                <wp:wrapNone/>
                <wp:docPr id="9" name="Rectángulo 9"/>
                <wp:cNvGraphicFramePr/>
                <a:graphic xmlns:a="http://schemas.openxmlformats.org/drawingml/2006/main">
                  <a:graphicData uri="http://schemas.microsoft.com/office/word/2010/wordprocessingShape">
                    <wps:wsp>
                      <wps:cNvSpPr/>
                      <wps:spPr>
                        <a:xfrm>
                          <a:off x="0" y="0"/>
                          <a:ext cx="2320290" cy="334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F6AE4D" id="Rectángulo 9" o:spid="_x0000_s1026" style="position:absolute;margin-left:49.9pt;margin-top:6pt;width:182.7pt;height:26.3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" filled="f" strokecolor="red" strokeweight="3pt"/>
            </w:pict>
          </mc:Fallback>
        </mc:AlternateContent>
      </w:r>
    </w:p>
    <w:p w14:paraId="5689B63B" w14:textId="2542D7CE" w:rsidR="0072671F" w:rsidRDefault="0072671F" w:rsidP="00DD7CB3">
      <w:pPr>
        <w:jc w:val="both"/>
        <w:rPr>
          <w:rFonts w:ascii="Stag Book" w:hAnsi="Stag Book"/>
          <w:sz w:val="22"/>
        </w:rPr>
      </w:pPr>
    </w:p>
    <w:p w14:paraId="4BA76F17" w14:textId="084F4EDC" w:rsidR="0072671F" w:rsidRDefault="0072671F" w:rsidP="00DD7CB3">
      <w:pPr>
        <w:jc w:val="both"/>
        <w:rPr>
          <w:rFonts w:ascii="Stag Book" w:hAnsi="Stag Book"/>
          <w:sz w:val="22"/>
        </w:rPr>
      </w:pPr>
    </w:p>
    <w:p w14:paraId="6590F077" w14:textId="547A0B12" w:rsidR="0072671F" w:rsidRDefault="0072671F" w:rsidP="00DD7CB3">
      <w:pPr>
        <w:jc w:val="both"/>
        <w:rPr>
          <w:rFonts w:ascii="Stag Book" w:hAnsi="Stag Book"/>
          <w:sz w:val="22"/>
        </w:rPr>
      </w:pPr>
    </w:p>
    <w:p w14:paraId="69078455" w14:textId="5EC9E5F1" w:rsidR="0072671F" w:rsidRDefault="0072671F" w:rsidP="00DD7CB3">
      <w:pPr>
        <w:jc w:val="both"/>
        <w:rPr>
          <w:rFonts w:ascii="Stag Book" w:hAnsi="Stag Book"/>
          <w:sz w:val="22"/>
        </w:rPr>
      </w:pPr>
    </w:p>
    <w:p w14:paraId="02872566" w14:textId="645F672C" w:rsidR="0072671F" w:rsidRDefault="0072671F" w:rsidP="00DD7CB3">
      <w:pPr>
        <w:jc w:val="both"/>
        <w:rPr>
          <w:rFonts w:ascii="Stag Book" w:hAnsi="Stag Book"/>
          <w:sz w:val="22"/>
        </w:rPr>
      </w:pPr>
    </w:p>
    <w:p w14:paraId="3B05E7FD" w14:textId="7CA170EB" w:rsidR="0072671F" w:rsidRDefault="0072671F" w:rsidP="00DD7CB3">
      <w:pPr>
        <w:jc w:val="both"/>
        <w:rPr>
          <w:rFonts w:ascii="Stag Book" w:hAnsi="Stag Book"/>
          <w:sz w:val="22"/>
        </w:rPr>
      </w:pPr>
    </w:p>
    <w:p w14:paraId="5875DD88" w14:textId="4B534081" w:rsidR="0072671F" w:rsidRDefault="0072671F" w:rsidP="00DD7CB3">
      <w:pPr>
        <w:jc w:val="both"/>
        <w:rPr>
          <w:rFonts w:ascii="Stag Book" w:hAnsi="Stag Book"/>
          <w:sz w:val="22"/>
        </w:rPr>
      </w:pPr>
    </w:p>
    <w:p w14:paraId="53DE7286" w14:textId="5CDA6E2E" w:rsidR="0072671F" w:rsidRDefault="0072671F" w:rsidP="00DD7CB3">
      <w:pPr>
        <w:jc w:val="both"/>
        <w:rPr>
          <w:rFonts w:ascii="Stag Book" w:hAnsi="Stag Book"/>
          <w:sz w:val="22"/>
        </w:rPr>
      </w:pPr>
    </w:p>
    <w:p w14:paraId="3C4117E5" w14:textId="67193EDC" w:rsidR="0072671F" w:rsidRDefault="0072671F" w:rsidP="00DD7CB3">
      <w:pPr>
        <w:jc w:val="both"/>
        <w:rPr>
          <w:rFonts w:ascii="Stag Book" w:hAnsi="Stag Book"/>
          <w:sz w:val="22"/>
        </w:rPr>
      </w:pPr>
    </w:p>
    <w:p w14:paraId="4E8D6F10" w14:textId="7F3B7B0F" w:rsidR="0072671F" w:rsidRDefault="0072671F" w:rsidP="00DD7CB3">
      <w:pPr>
        <w:jc w:val="both"/>
        <w:rPr>
          <w:rFonts w:ascii="Stag Book" w:hAnsi="Stag Book"/>
          <w:sz w:val="22"/>
        </w:rPr>
      </w:pPr>
    </w:p>
    <w:p w14:paraId="27ECDE78" w14:textId="7BC1EF96" w:rsidR="0072671F" w:rsidRDefault="0072671F" w:rsidP="00DD7CB3">
      <w:pPr>
        <w:jc w:val="both"/>
        <w:rPr>
          <w:rFonts w:ascii="Stag Book" w:hAnsi="Stag Book"/>
          <w:sz w:val="22"/>
        </w:rPr>
      </w:pPr>
    </w:p>
    <w:p w14:paraId="5A1157C5" w14:textId="6215CF55" w:rsidR="0072671F" w:rsidRDefault="0072671F" w:rsidP="00DD7CB3">
      <w:pPr>
        <w:jc w:val="both"/>
        <w:rPr>
          <w:rFonts w:ascii="Stag Book" w:hAnsi="Stag Book"/>
          <w:sz w:val="22"/>
        </w:rPr>
      </w:pPr>
    </w:p>
    <w:p w14:paraId="79BFED3B" w14:textId="5E183099" w:rsidR="0072671F" w:rsidRDefault="0072671F" w:rsidP="00DD7CB3">
      <w:pPr>
        <w:jc w:val="both"/>
        <w:rPr>
          <w:rFonts w:ascii="Stag Book" w:hAnsi="Stag Book"/>
          <w:sz w:val="22"/>
        </w:rPr>
      </w:pPr>
    </w:p>
    <w:p w14:paraId="610D4FFF" w14:textId="36BC9187" w:rsidR="0072671F" w:rsidRDefault="0072671F" w:rsidP="00DD7CB3">
      <w:pPr>
        <w:jc w:val="both"/>
        <w:rPr>
          <w:rFonts w:ascii="Stag Book" w:hAnsi="Stag Book"/>
          <w:sz w:val="22"/>
        </w:rPr>
      </w:pPr>
    </w:p>
    <w:p w14:paraId="7B27C061" w14:textId="03431E00" w:rsidR="0072671F" w:rsidRDefault="0072671F" w:rsidP="00DD7CB3">
      <w:pPr>
        <w:jc w:val="both"/>
        <w:rPr>
          <w:rFonts w:ascii="Stag Book" w:hAnsi="Stag Book"/>
          <w:sz w:val="22"/>
        </w:rPr>
      </w:pPr>
    </w:p>
    <w:p w14:paraId="40E29E0C" w14:textId="40975688" w:rsidR="0072671F" w:rsidRDefault="0072671F" w:rsidP="00DD7CB3">
      <w:pPr>
        <w:jc w:val="both"/>
        <w:rPr>
          <w:rFonts w:ascii="Stag Book" w:hAnsi="Stag Book"/>
          <w:sz w:val="22"/>
        </w:rPr>
      </w:pPr>
    </w:p>
    <w:p w14:paraId="08DF8756" w14:textId="4D315F10" w:rsidR="0072671F" w:rsidRDefault="0072671F" w:rsidP="00DD7CB3">
      <w:pPr>
        <w:jc w:val="both"/>
        <w:rPr>
          <w:rFonts w:ascii="Stag Book" w:hAnsi="Stag Book"/>
          <w:sz w:val="22"/>
        </w:rPr>
      </w:pPr>
    </w:p>
    <w:p w14:paraId="7A18BF34" w14:textId="7C591D19" w:rsidR="0072671F" w:rsidRDefault="0072671F" w:rsidP="00DD7CB3">
      <w:pPr>
        <w:jc w:val="both"/>
        <w:rPr>
          <w:rFonts w:ascii="Stag Book" w:hAnsi="Stag Book"/>
          <w:sz w:val="22"/>
        </w:rPr>
      </w:pPr>
    </w:p>
    <w:p w14:paraId="01BE3901" w14:textId="49FE26EA" w:rsidR="0072671F" w:rsidRDefault="0072671F" w:rsidP="00DD7CB3">
      <w:pPr>
        <w:jc w:val="both"/>
        <w:rPr>
          <w:rFonts w:ascii="Stag Book" w:hAnsi="Stag Book"/>
          <w:sz w:val="22"/>
        </w:rPr>
      </w:pPr>
    </w:p>
    <w:p w14:paraId="3627CCB5" w14:textId="3D578738" w:rsidR="0072671F" w:rsidRDefault="0072671F" w:rsidP="00DD7CB3">
      <w:pPr>
        <w:jc w:val="both"/>
        <w:rPr>
          <w:rFonts w:ascii="Stag Book" w:hAnsi="Stag Book"/>
          <w:sz w:val="22"/>
        </w:rPr>
      </w:pPr>
    </w:p>
    <w:p w14:paraId="6F1EF274" w14:textId="77777777" w:rsidR="001C0190" w:rsidRPr="001C0190" w:rsidRDefault="001C0190" w:rsidP="001C0190">
      <w:pPr>
        <w:rPr>
          <w:rFonts w:ascii="Stag Book" w:hAnsi="Stag Book"/>
          <w:b/>
          <w:sz w:val="22"/>
          <w:lang w:val="es-ES"/>
        </w:rPr>
      </w:pPr>
      <w:r w:rsidRPr="001C0190">
        <w:rPr>
          <w:rFonts w:ascii="Stag Book" w:hAnsi="Stag Book"/>
          <w:b/>
          <w:sz w:val="22"/>
          <w:lang w:val="es-ES"/>
        </w:rPr>
        <w:lastRenderedPageBreak/>
        <w:t>Conectando con una base de datos desde PL/SQL</w:t>
      </w:r>
    </w:p>
    <w:p w14:paraId="11485005" w14:textId="77777777" w:rsidR="001C0190" w:rsidRPr="001C0190" w:rsidRDefault="001C0190" w:rsidP="001C0190">
      <w:pPr>
        <w:jc w:val="both"/>
        <w:rPr>
          <w:rFonts w:ascii="Stag Book" w:hAnsi="Stag Book"/>
          <w:sz w:val="22"/>
        </w:rPr>
      </w:pPr>
    </w:p>
    <w:p w14:paraId="1E32774E" w14:textId="579472EE" w:rsidR="001C0190" w:rsidRPr="001C0190" w:rsidRDefault="001C0190" w:rsidP="001C0190">
      <w:pPr>
        <w:jc w:val="both"/>
        <w:rPr>
          <w:rFonts w:ascii="Stag Book" w:hAnsi="Stag Book"/>
          <w:sz w:val="22"/>
        </w:rPr>
      </w:pPr>
      <w:r w:rsidRPr="001C0190">
        <w:rPr>
          <w:rFonts w:ascii="Stag Book" w:hAnsi="Stag Book"/>
          <w:sz w:val="22"/>
        </w:rPr>
        <w:t xml:space="preserve">Ingrese a la herramienta </w:t>
      </w:r>
      <w:r w:rsidR="003623FA">
        <w:rPr>
          <w:rFonts w:ascii="Stag Book" w:hAnsi="Stag Book"/>
          <w:sz w:val="22"/>
        </w:rPr>
        <w:t>SQL developer</w:t>
      </w:r>
      <w:r w:rsidRPr="001C0190">
        <w:rPr>
          <w:rFonts w:ascii="Stag Book" w:hAnsi="Stag Book"/>
          <w:sz w:val="22"/>
        </w:rPr>
        <w:t>, desde el acceso directo de su escritorio de Windows, o desde la ubicación</w:t>
      </w:r>
      <w:r w:rsidR="003623FA">
        <w:rPr>
          <w:rFonts w:ascii="Stag Book" w:hAnsi="Stag Book"/>
          <w:sz w:val="22"/>
        </w:rPr>
        <w:t>,</w:t>
      </w:r>
      <w:r w:rsidRPr="001C0190">
        <w:rPr>
          <w:rFonts w:ascii="Stag Book" w:hAnsi="Stag Book"/>
          <w:sz w:val="22"/>
        </w:rPr>
        <w:t xml:space="preserve"> su ejecutable, </w:t>
      </w:r>
      <w:r w:rsidRPr="003623FA">
        <w:rPr>
          <w:rFonts w:ascii="Stag Book" w:hAnsi="Stag Book"/>
          <w:b/>
          <w:sz w:val="22"/>
        </w:rPr>
        <w:t>sqldveloper.exe</w:t>
      </w:r>
      <w:r w:rsidRPr="001C0190">
        <w:rPr>
          <w:rFonts w:ascii="Stag Book" w:hAnsi="Stag Book"/>
          <w:sz w:val="22"/>
        </w:rPr>
        <w:t>.</w:t>
      </w:r>
    </w:p>
    <w:p w14:paraId="61EB34CD" w14:textId="122A3733" w:rsidR="0072671F" w:rsidRDefault="0072671F" w:rsidP="00DD7CB3">
      <w:pPr>
        <w:jc w:val="both"/>
        <w:rPr>
          <w:rFonts w:ascii="Stag Book" w:hAnsi="Stag Book"/>
          <w:sz w:val="22"/>
        </w:rPr>
      </w:pPr>
    </w:p>
    <w:p w14:paraId="78944969" w14:textId="3C9D007D" w:rsidR="0072671F" w:rsidRDefault="00E96396" w:rsidP="00DD7CB3">
      <w:pPr>
        <w:jc w:val="both"/>
        <w:rPr>
          <w:rFonts w:ascii="Stag Book" w:hAnsi="Stag Book"/>
          <w:sz w:val="22"/>
        </w:rPr>
      </w:pPr>
      <w:r w:rsidRPr="00601DE5">
        <w:rPr>
          <w:rFonts w:ascii="Stag Book" w:hAnsi="Stag Book"/>
          <w:noProof/>
          <w:sz w:val="22"/>
          <w:lang w:eastAsia="es-PE"/>
        </w:rPr>
        <w:drawing>
          <wp:anchor distT="0" distB="0" distL="114300" distR="114300" simplePos="0" relativeHeight="251678720" behindDoc="0" locked="0" layoutInCell="1" allowOverlap="1" wp14:anchorId="2E5CA2C3" wp14:editId="66DE2825">
            <wp:simplePos x="0" y="0"/>
            <wp:positionH relativeFrom="column">
              <wp:posOffset>879</wp:posOffset>
            </wp:positionH>
            <wp:positionV relativeFrom="paragraph">
              <wp:posOffset>-2003</wp:posOffset>
            </wp:positionV>
            <wp:extent cx="6110605" cy="3429000"/>
            <wp:effectExtent l="0" t="0" r="444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0605"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D5B743" w14:textId="2A6E0B84" w:rsidR="0072671F" w:rsidRDefault="0072671F" w:rsidP="00DD7CB3">
      <w:pPr>
        <w:jc w:val="both"/>
        <w:rPr>
          <w:rFonts w:ascii="Stag Book" w:hAnsi="Stag Book"/>
          <w:sz w:val="22"/>
        </w:rPr>
      </w:pPr>
    </w:p>
    <w:p w14:paraId="5ABC9B19" w14:textId="19513F4E" w:rsidR="0072671F" w:rsidRDefault="00E96396" w:rsidP="00DD7CB3">
      <w:pPr>
        <w:jc w:val="both"/>
        <w:rPr>
          <w:rFonts w:ascii="Stag Book" w:hAnsi="Stag Book"/>
          <w:sz w:val="22"/>
        </w:rPr>
      </w:pPr>
      <w:r w:rsidRPr="00601DE5">
        <w:rPr>
          <w:rFonts w:ascii="Stag Book" w:hAnsi="Stag Book"/>
          <w:noProof/>
          <w:sz w:val="22"/>
          <w:lang w:eastAsia="es-PE"/>
        </w:rPr>
        <mc:AlternateContent>
          <mc:Choice Requires="wps">
            <w:drawing>
              <wp:anchor distT="0" distB="0" distL="114300" distR="114300" simplePos="0" relativeHeight="251679744" behindDoc="0" locked="0" layoutInCell="1" allowOverlap="1" wp14:anchorId="5CF66502" wp14:editId="73B6F273">
                <wp:simplePos x="0" y="0"/>
                <wp:positionH relativeFrom="column">
                  <wp:posOffset>1372479</wp:posOffset>
                </wp:positionH>
                <wp:positionV relativeFrom="paragraph">
                  <wp:posOffset>54757</wp:posOffset>
                </wp:positionV>
                <wp:extent cx="1450731" cy="509953"/>
                <wp:effectExtent l="19050" t="19050" r="16510" b="23495"/>
                <wp:wrapNone/>
                <wp:docPr id="16" name="Rectángulo 16"/>
                <wp:cNvGraphicFramePr/>
                <a:graphic xmlns:a="http://schemas.openxmlformats.org/drawingml/2006/main">
                  <a:graphicData uri="http://schemas.microsoft.com/office/word/2010/wordprocessingShape">
                    <wps:wsp>
                      <wps:cNvSpPr/>
                      <wps:spPr>
                        <a:xfrm>
                          <a:off x="0" y="0"/>
                          <a:ext cx="1450731" cy="50995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82D79" id="Rectángulo 16" o:spid="_x0000_s1026" style="position:absolute;margin-left:108.05pt;margin-top:4.3pt;width:114.25pt;height:40.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" filled="f" strokecolor="red" strokeweight="3pt"/>
            </w:pict>
          </mc:Fallback>
        </mc:AlternateContent>
      </w:r>
    </w:p>
    <w:p w14:paraId="4FBF5571" w14:textId="1C44CF47" w:rsidR="0072671F" w:rsidRDefault="0072671F" w:rsidP="00DD7CB3">
      <w:pPr>
        <w:jc w:val="both"/>
        <w:rPr>
          <w:rFonts w:ascii="Stag Book" w:hAnsi="Stag Book"/>
          <w:sz w:val="22"/>
        </w:rPr>
      </w:pPr>
    </w:p>
    <w:p w14:paraId="16D09AD5" w14:textId="00E9D68D" w:rsidR="0072671F" w:rsidRDefault="0072671F" w:rsidP="00DD7CB3">
      <w:pPr>
        <w:jc w:val="both"/>
        <w:rPr>
          <w:rFonts w:ascii="Stag Book" w:hAnsi="Stag Book"/>
          <w:sz w:val="22"/>
        </w:rPr>
      </w:pPr>
    </w:p>
    <w:p w14:paraId="25D88BE2" w14:textId="296F62EA" w:rsidR="0072671F" w:rsidRDefault="0072671F" w:rsidP="00DD7CB3">
      <w:pPr>
        <w:jc w:val="both"/>
        <w:rPr>
          <w:rFonts w:ascii="Stag Book" w:hAnsi="Stag Book"/>
          <w:sz w:val="22"/>
        </w:rPr>
      </w:pPr>
    </w:p>
    <w:p w14:paraId="313263E2" w14:textId="7D0848C1" w:rsidR="0072671F" w:rsidRDefault="0072671F" w:rsidP="00DD7CB3">
      <w:pPr>
        <w:jc w:val="both"/>
        <w:rPr>
          <w:rFonts w:ascii="Stag Book" w:hAnsi="Stag Book"/>
          <w:sz w:val="22"/>
        </w:rPr>
      </w:pPr>
    </w:p>
    <w:p w14:paraId="41DC11B1" w14:textId="0458EE6F" w:rsidR="0072671F" w:rsidRDefault="0072671F" w:rsidP="00DD7CB3">
      <w:pPr>
        <w:jc w:val="both"/>
        <w:rPr>
          <w:rFonts w:ascii="Stag Book" w:hAnsi="Stag Book"/>
          <w:sz w:val="22"/>
        </w:rPr>
      </w:pPr>
    </w:p>
    <w:p w14:paraId="62BFDA8F" w14:textId="28D0A1AF" w:rsidR="0072671F" w:rsidRDefault="0072671F" w:rsidP="00DD7CB3">
      <w:pPr>
        <w:jc w:val="both"/>
        <w:rPr>
          <w:rFonts w:ascii="Stag Book" w:hAnsi="Stag Book"/>
          <w:sz w:val="22"/>
        </w:rPr>
      </w:pPr>
    </w:p>
    <w:p w14:paraId="66D7749D" w14:textId="4202CAA2" w:rsidR="0072671F" w:rsidRDefault="0072671F" w:rsidP="00DD7CB3">
      <w:pPr>
        <w:jc w:val="both"/>
        <w:rPr>
          <w:rFonts w:ascii="Stag Book" w:hAnsi="Stag Book"/>
          <w:sz w:val="22"/>
        </w:rPr>
      </w:pPr>
    </w:p>
    <w:p w14:paraId="00248E89" w14:textId="122CFF0D" w:rsidR="0072671F" w:rsidRDefault="0072671F" w:rsidP="00DD7CB3">
      <w:pPr>
        <w:jc w:val="both"/>
        <w:rPr>
          <w:rFonts w:ascii="Stag Book" w:hAnsi="Stag Book"/>
          <w:sz w:val="22"/>
        </w:rPr>
      </w:pPr>
    </w:p>
    <w:p w14:paraId="6341454D" w14:textId="08F787C4" w:rsidR="0072671F" w:rsidRDefault="0072671F" w:rsidP="00DD7CB3">
      <w:pPr>
        <w:jc w:val="both"/>
        <w:rPr>
          <w:rFonts w:ascii="Stag Book" w:hAnsi="Stag Book"/>
          <w:sz w:val="22"/>
        </w:rPr>
      </w:pPr>
    </w:p>
    <w:p w14:paraId="1B202061" w14:textId="2B198234" w:rsidR="0072671F" w:rsidRDefault="0072671F" w:rsidP="00DD7CB3">
      <w:pPr>
        <w:jc w:val="both"/>
        <w:rPr>
          <w:rFonts w:ascii="Stag Book" w:hAnsi="Stag Book"/>
          <w:sz w:val="22"/>
        </w:rPr>
      </w:pPr>
    </w:p>
    <w:p w14:paraId="0CA4CF26" w14:textId="6AA786EE" w:rsidR="0072671F" w:rsidRDefault="0072671F" w:rsidP="00DD7CB3">
      <w:pPr>
        <w:jc w:val="both"/>
        <w:rPr>
          <w:rFonts w:ascii="Stag Book" w:hAnsi="Stag Book"/>
          <w:sz w:val="22"/>
        </w:rPr>
      </w:pPr>
    </w:p>
    <w:p w14:paraId="37F05AE9" w14:textId="71553A2E" w:rsidR="0072671F" w:rsidRDefault="0072671F" w:rsidP="00DD7CB3">
      <w:pPr>
        <w:jc w:val="both"/>
        <w:rPr>
          <w:rFonts w:ascii="Stag Book" w:hAnsi="Stag Book"/>
          <w:sz w:val="22"/>
        </w:rPr>
      </w:pPr>
    </w:p>
    <w:p w14:paraId="6DA5DC89" w14:textId="5B1C6D28" w:rsidR="0072671F" w:rsidRDefault="0072671F" w:rsidP="00DD7CB3">
      <w:pPr>
        <w:jc w:val="both"/>
        <w:rPr>
          <w:rFonts w:ascii="Stag Book" w:hAnsi="Stag Book"/>
          <w:sz w:val="22"/>
        </w:rPr>
      </w:pPr>
    </w:p>
    <w:p w14:paraId="6C9472A4" w14:textId="0137884D" w:rsidR="0072671F" w:rsidRDefault="0072671F" w:rsidP="00DD7CB3">
      <w:pPr>
        <w:jc w:val="both"/>
        <w:rPr>
          <w:rFonts w:ascii="Stag Book" w:hAnsi="Stag Book"/>
          <w:sz w:val="22"/>
        </w:rPr>
      </w:pPr>
    </w:p>
    <w:p w14:paraId="4A749C62" w14:textId="2716EF15" w:rsidR="0072671F" w:rsidRDefault="0072671F" w:rsidP="00DD7CB3">
      <w:pPr>
        <w:jc w:val="both"/>
        <w:rPr>
          <w:rFonts w:ascii="Stag Book" w:hAnsi="Stag Book"/>
          <w:sz w:val="22"/>
        </w:rPr>
      </w:pPr>
    </w:p>
    <w:p w14:paraId="35DEBE9D" w14:textId="7B79F260" w:rsidR="0072671F" w:rsidRDefault="0072671F" w:rsidP="00DD7CB3">
      <w:pPr>
        <w:jc w:val="both"/>
        <w:rPr>
          <w:rFonts w:ascii="Stag Book" w:hAnsi="Stag Book"/>
          <w:sz w:val="22"/>
        </w:rPr>
      </w:pPr>
    </w:p>
    <w:p w14:paraId="10545326" w14:textId="098BD943" w:rsidR="0072671F" w:rsidRDefault="0072671F" w:rsidP="00DD7CB3">
      <w:pPr>
        <w:jc w:val="both"/>
        <w:rPr>
          <w:rFonts w:ascii="Stag Book" w:hAnsi="Stag Book"/>
          <w:sz w:val="22"/>
        </w:rPr>
      </w:pPr>
    </w:p>
    <w:p w14:paraId="551A954A" w14:textId="5F1FE419" w:rsidR="0072671F" w:rsidRDefault="0072671F" w:rsidP="00DD7CB3">
      <w:pPr>
        <w:jc w:val="both"/>
        <w:rPr>
          <w:rFonts w:ascii="Stag Book" w:hAnsi="Stag Book"/>
          <w:sz w:val="22"/>
        </w:rPr>
      </w:pPr>
    </w:p>
    <w:p w14:paraId="657E8DD0" w14:textId="3BB1BC34" w:rsidR="0072671F" w:rsidRDefault="0072671F" w:rsidP="00DD7CB3">
      <w:pPr>
        <w:jc w:val="both"/>
        <w:rPr>
          <w:rFonts w:ascii="Stag Book" w:hAnsi="Stag Book"/>
          <w:sz w:val="22"/>
        </w:rPr>
      </w:pPr>
    </w:p>
    <w:p w14:paraId="2C8DF97F" w14:textId="2F8CBB9D" w:rsidR="0072671F" w:rsidRDefault="0072671F" w:rsidP="00DD7CB3">
      <w:pPr>
        <w:jc w:val="both"/>
        <w:rPr>
          <w:rFonts w:ascii="Stag Book" w:hAnsi="Stag Book"/>
          <w:sz w:val="22"/>
        </w:rPr>
      </w:pPr>
    </w:p>
    <w:p w14:paraId="373606B4" w14:textId="2AC41824" w:rsidR="00601DE5" w:rsidRPr="00601DE5" w:rsidRDefault="00601DE5" w:rsidP="00601DE5">
      <w:pPr>
        <w:jc w:val="both"/>
        <w:rPr>
          <w:rFonts w:ascii="Stag Book" w:hAnsi="Stag Book"/>
          <w:sz w:val="22"/>
        </w:rPr>
      </w:pPr>
      <w:r w:rsidRPr="00601DE5">
        <w:rPr>
          <w:rFonts w:ascii="Stag Book" w:hAnsi="Stag Book"/>
          <w:sz w:val="22"/>
        </w:rPr>
        <w:t xml:space="preserve">Se presenta la ventana principal de </w:t>
      </w:r>
      <w:r w:rsidRPr="00601DE5">
        <w:rPr>
          <w:rFonts w:ascii="Stag Book" w:hAnsi="Stag Book"/>
          <w:b/>
          <w:sz w:val="22"/>
        </w:rPr>
        <w:t>SQL Developer</w:t>
      </w:r>
      <w:r w:rsidRPr="00601DE5">
        <w:rPr>
          <w:rFonts w:ascii="Stag Book" w:hAnsi="Stag Book"/>
          <w:sz w:val="22"/>
        </w:rPr>
        <w:t xml:space="preserve"> Proceda a realizar una nueva conexión, haciendo Click en el </w:t>
      </w:r>
      <w:r>
        <w:rPr>
          <w:rFonts w:ascii="Stag Book" w:hAnsi="Stag Book"/>
          <w:sz w:val="22"/>
        </w:rPr>
        <w:t xml:space="preserve">botón del </w:t>
      </w:r>
      <w:r w:rsidRPr="00601DE5">
        <w:rPr>
          <w:rFonts w:ascii="Stag Book" w:hAnsi="Stag Book"/>
          <w:sz w:val="22"/>
        </w:rPr>
        <w:t xml:space="preserve">signo </w:t>
      </w:r>
      <w:r w:rsidRPr="00601DE5">
        <w:rPr>
          <w:rFonts w:ascii="Stag Book" w:hAnsi="Stag Book"/>
          <w:b/>
          <w:sz w:val="22"/>
        </w:rPr>
        <w:t>+</w:t>
      </w:r>
      <w:r w:rsidRPr="00601DE5">
        <w:rPr>
          <w:rFonts w:ascii="Stag Book" w:hAnsi="Stag Book"/>
          <w:sz w:val="22"/>
        </w:rPr>
        <w:t>, y elija la opción “</w:t>
      </w:r>
      <w:r w:rsidRPr="00601DE5">
        <w:rPr>
          <w:rFonts w:ascii="Stag Book" w:hAnsi="Stag Book"/>
          <w:b/>
          <w:sz w:val="22"/>
        </w:rPr>
        <w:t>Nueva Conexión</w:t>
      </w:r>
      <w:r w:rsidRPr="00601DE5">
        <w:rPr>
          <w:rFonts w:ascii="Stag Book" w:hAnsi="Stag Book"/>
          <w:sz w:val="22"/>
        </w:rPr>
        <w:t xml:space="preserve"> de Base de Datos…”, tal como se muestra en la imagen:</w:t>
      </w:r>
    </w:p>
    <w:p w14:paraId="2EABFBE9" w14:textId="4B4B185D" w:rsidR="00601DE5" w:rsidRPr="00601DE5" w:rsidRDefault="00601DE5" w:rsidP="00601DE5">
      <w:pPr>
        <w:jc w:val="both"/>
        <w:rPr>
          <w:rFonts w:ascii="Stag Book" w:hAnsi="Stag Book"/>
          <w:sz w:val="22"/>
        </w:rPr>
      </w:pPr>
      <w:r w:rsidRPr="00601DE5">
        <w:rPr>
          <w:rFonts w:ascii="Stag Book" w:hAnsi="Stag Book"/>
          <w:noProof/>
          <w:sz w:val="22"/>
          <w:lang w:eastAsia="es-PE"/>
        </w:rPr>
        <w:drawing>
          <wp:anchor distT="0" distB="0" distL="114300" distR="114300" simplePos="0" relativeHeight="251699200" behindDoc="1" locked="0" layoutInCell="1" allowOverlap="1" wp14:anchorId="4F40C6FA" wp14:editId="4C800BE7">
            <wp:simplePos x="0" y="0"/>
            <wp:positionH relativeFrom="margin">
              <wp:posOffset>5715</wp:posOffset>
            </wp:positionH>
            <wp:positionV relativeFrom="paragraph">
              <wp:posOffset>34925</wp:posOffset>
            </wp:positionV>
            <wp:extent cx="6115050" cy="3362325"/>
            <wp:effectExtent l="0" t="0" r="0" b="952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EBEF4A" w14:textId="77777777" w:rsidR="00601DE5" w:rsidRPr="00601DE5" w:rsidRDefault="00601DE5" w:rsidP="00601DE5">
      <w:pPr>
        <w:jc w:val="both"/>
        <w:rPr>
          <w:rFonts w:ascii="Stag Book" w:hAnsi="Stag Book"/>
          <w:sz w:val="22"/>
        </w:rPr>
      </w:pPr>
    </w:p>
    <w:p w14:paraId="7447B4F5" w14:textId="0F84B93F" w:rsidR="00601DE5" w:rsidRPr="00601DE5" w:rsidRDefault="00601DE5" w:rsidP="00601DE5">
      <w:pPr>
        <w:jc w:val="both"/>
        <w:rPr>
          <w:rFonts w:ascii="Stag Book" w:hAnsi="Stag Book"/>
          <w:sz w:val="22"/>
        </w:rPr>
      </w:pPr>
    </w:p>
    <w:p w14:paraId="7DF61B5A" w14:textId="71C350BE" w:rsidR="00601DE5" w:rsidRPr="00601DE5" w:rsidRDefault="00601DE5" w:rsidP="00601DE5">
      <w:pPr>
        <w:jc w:val="both"/>
        <w:rPr>
          <w:rFonts w:ascii="Stag Book" w:hAnsi="Stag Book"/>
          <w:sz w:val="22"/>
        </w:rPr>
      </w:pPr>
      <w:r w:rsidRPr="00601DE5">
        <w:rPr>
          <w:rFonts w:ascii="Stag Book" w:hAnsi="Stag Book"/>
          <w:noProof/>
          <w:sz w:val="22"/>
          <w:lang w:eastAsia="es-PE"/>
        </w:rPr>
        <mc:AlternateContent>
          <mc:Choice Requires="wps">
            <w:drawing>
              <wp:anchor distT="0" distB="0" distL="114300" distR="114300" simplePos="0" relativeHeight="251682816" behindDoc="0" locked="0" layoutInCell="1" allowOverlap="1" wp14:anchorId="33F13643" wp14:editId="67558CEF">
                <wp:simplePos x="0" y="0"/>
                <wp:positionH relativeFrom="margin">
                  <wp:posOffset>3810</wp:posOffset>
                </wp:positionH>
                <wp:positionV relativeFrom="paragraph">
                  <wp:posOffset>26670</wp:posOffset>
                </wp:positionV>
                <wp:extent cx="2000250" cy="600075"/>
                <wp:effectExtent l="19050" t="19050" r="19050" b="28575"/>
                <wp:wrapNone/>
                <wp:docPr id="17" name="Rectángulo 17"/>
                <wp:cNvGraphicFramePr/>
                <a:graphic xmlns:a="http://schemas.openxmlformats.org/drawingml/2006/main">
                  <a:graphicData uri="http://schemas.microsoft.com/office/word/2010/wordprocessingShape">
                    <wps:wsp>
                      <wps:cNvSpPr/>
                      <wps:spPr>
                        <a:xfrm>
                          <a:off x="0" y="0"/>
                          <a:ext cx="2000250"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31FDD3" id="Rectángulo 17" o:spid="_x0000_s1026" style="position:absolute;margin-left:.3pt;margin-top:2.1pt;width:157.5pt;height:47.2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" filled="f" strokecolor="red" strokeweight="2.25pt">
                <w10:wrap anchorx="margin"/>
              </v:rect>
            </w:pict>
          </mc:Fallback>
        </mc:AlternateContent>
      </w:r>
    </w:p>
    <w:p w14:paraId="658451BD" w14:textId="126D785D" w:rsidR="00601DE5" w:rsidRPr="00601DE5" w:rsidRDefault="00601DE5" w:rsidP="00601DE5">
      <w:pPr>
        <w:jc w:val="both"/>
        <w:rPr>
          <w:rFonts w:ascii="Stag Book" w:hAnsi="Stag Book"/>
          <w:sz w:val="22"/>
        </w:rPr>
      </w:pPr>
    </w:p>
    <w:p w14:paraId="2040BE37" w14:textId="368129C7" w:rsidR="00601DE5" w:rsidRPr="00601DE5" w:rsidRDefault="00601DE5" w:rsidP="00601DE5">
      <w:pPr>
        <w:jc w:val="both"/>
        <w:rPr>
          <w:rFonts w:ascii="Stag Book" w:hAnsi="Stag Book"/>
          <w:sz w:val="22"/>
        </w:rPr>
      </w:pPr>
      <w:r w:rsidRPr="00601DE5">
        <w:rPr>
          <w:rFonts w:ascii="Stag Book" w:hAnsi="Stag Book"/>
          <w:noProof/>
          <w:sz w:val="22"/>
          <w:lang w:eastAsia="es-PE"/>
        </w:rPr>
        <mc:AlternateContent>
          <mc:Choice Requires="wps">
            <w:drawing>
              <wp:anchor distT="0" distB="0" distL="114300" distR="114300" simplePos="0" relativeHeight="251683840" behindDoc="0" locked="0" layoutInCell="1" allowOverlap="1" wp14:anchorId="7B56603B" wp14:editId="580C9BDE">
                <wp:simplePos x="0" y="0"/>
                <wp:positionH relativeFrom="column">
                  <wp:posOffset>1346835</wp:posOffset>
                </wp:positionH>
                <wp:positionV relativeFrom="paragraph">
                  <wp:posOffset>85090</wp:posOffset>
                </wp:positionV>
                <wp:extent cx="523875" cy="285750"/>
                <wp:effectExtent l="0" t="76200" r="28575" b="0"/>
                <wp:wrapNone/>
                <wp:docPr id="18" name="Forma libre 18"/>
                <wp:cNvGraphicFramePr/>
                <a:graphic xmlns:a="http://schemas.openxmlformats.org/drawingml/2006/main">
                  <a:graphicData uri="http://schemas.microsoft.com/office/word/2010/wordprocessingShape">
                    <wps:wsp>
                      <wps:cNvSpPr/>
                      <wps:spPr>
                        <a:xfrm>
                          <a:off x="0" y="0"/>
                          <a:ext cx="523875" cy="285750"/>
                        </a:xfrm>
                        <a:custGeom>
                          <a:avLst/>
                          <a:gdLst>
                            <a:gd name="connsiteX0" fmla="*/ 523875 w 523875"/>
                            <a:gd name="connsiteY0" fmla="*/ 285750 h 285750"/>
                            <a:gd name="connsiteX1" fmla="*/ 523875 w 523875"/>
                            <a:gd name="connsiteY1" fmla="*/ 171450 h 285750"/>
                            <a:gd name="connsiteX2" fmla="*/ 0 w 523875"/>
                            <a:gd name="connsiteY2" fmla="*/ 0 h 285750"/>
                          </a:gdLst>
                          <a:ahLst/>
                          <a:cxnLst>
                            <a:cxn ang="0">
                              <a:pos x="connsiteX0" y="connsiteY0"/>
                            </a:cxn>
                            <a:cxn ang="0">
                              <a:pos x="connsiteX1" y="connsiteY1"/>
                            </a:cxn>
                            <a:cxn ang="0">
                              <a:pos x="connsiteX2" y="connsiteY2"/>
                            </a:cxn>
                          </a:cxnLst>
                          <a:rect l="l" t="t" r="r" b="b"/>
                          <a:pathLst>
                            <a:path w="523875" h="285750">
                              <a:moveTo>
                                <a:pt x="523875" y="285750"/>
                              </a:moveTo>
                              <a:lnTo>
                                <a:pt x="523875" y="171450"/>
                              </a:lnTo>
                              <a:lnTo>
                                <a:pt x="0" y="0"/>
                              </a:lnTo>
                            </a:path>
                          </a:pathLst>
                        </a:custGeom>
                        <a:noFill/>
                        <a:ln w="38100">
                          <a:solidFill>
                            <a:schemeClr val="tx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7F9F2A" id="Forma libre 18" o:spid="_x0000_s1026" style="position:absolute;margin-left:106.05pt;margin-top:6.7pt;width:41.25pt;height:22.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523875,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" path="m523875,285750r,-114300l,e" filled="f" strokecolor="black [3213]" strokeweight="3pt">
                <v:stroke endarrow="open" joinstyle="miter"/>
                <v:path arrowok="t" o:connecttype="custom" o:connectlocs="523875,285750;523875,171450;0,0" o:connectangles="0,0,0"/>
              </v:shape>
            </w:pict>
          </mc:Fallback>
        </mc:AlternateContent>
      </w:r>
    </w:p>
    <w:p w14:paraId="6ECE15CD" w14:textId="24F718DA" w:rsidR="00601DE5" w:rsidRPr="00601DE5" w:rsidRDefault="00601DE5" w:rsidP="00601DE5">
      <w:pPr>
        <w:jc w:val="both"/>
        <w:rPr>
          <w:rFonts w:ascii="Stag Book" w:hAnsi="Stag Book"/>
          <w:sz w:val="22"/>
        </w:rPr>
      </w:pPr>
    </w:p>
    <w:p w14:paraId="732740CC" w14:textId="77777777" w:rsidR="00601DE5" w:rsidRPr="00601DE5" w:rsidRDefault="00601DE5" w:rsidP="00601DE5">
      <w:pPr>
        <w:jc w:val="both"/>
        <w:rPr>
          <w:rFonts w:ascii="Stag Book" w:hAnsi="Stag Book"/>
          <w:sz w:val="22"/>
        </w:rPr>
      </w:pPr>
    </w:p>
    <w:p w14:paraId="43EDBE88" w14:textId="77777777" w:rsidR="00601DE5" w:rsidRPr="00601DE5" w:rsidRDefault="00601DE5" w:rsidP="00601DE5">
      <w:pPr>
        <w:jc w:val="both"/>
        <w:rPr>
          <w:rFonts w:ascii="Stag Book" w:hAnsi="Stag Book"/>
          <w:sz w:val="22"/>
        </w:rPr>
      </w:pPr>
    </w:p>
    <w:p w14:paraId="12B33AF4" w14:textId="77777777" w:rsidR="00601DE5" w:rsidRPr="00601DE5" w:rsidRDefault="00601DE5" w:rsidP="00601DE5">
      <w:pPr>
        <w:jc w:val="both"/>
        <w:rPr>
          <w:rFonts w:ascii="Stag Book" w:hAnsi="Stag Book"/>
          <w:sz w:val="22"/>
        </w:rPr>
      </w:pPr>
    </w:p>
    <w:p w14:paraId="00E96A6D" w14:textId="77777777" w:rsidR="00601DE5" w:rsidRPr="00601DE5" w:rsidRDefault="00601DE5" w:rsidP="00601DE5">
      <w:pPr>
        <w:jc w:val="both"/>
        <w:rPr>
          <w:rFonts w:ascii="Stag Book" w:hAnsi="Stag Book"/>
          <w:sz w:val="22"/>
        </w:rPr>
      </w:pPr>
    </w:p>
    <w:p w14:paraId="15A48B87" w14:textId="77777777" w:rsidR="00601DE5" w:rsidRPr="00601DE5" w:rsidRDefault="00601DE5" w:rsidP="00601DE5">
      <w:pPr>
        <w:jc w:val="both"/>
        <w:rPr>
          <w:rFonts w:ascii="Stag Book" w:hAnsi="Stag Book"/>
          <w:sz w:val="22"/>
        </w:rPr>
      </w:pPr>
    </w:p>
    <w:p w14:paraId="648968CC" w14:textId="77777777" w:rsidR="00601DE5" w:rsidRPr="00601DE5" w:rsidRDefault="00601DE5" w:rsidP="00601DE5">
      <w:pPr>
        <w:jc w:val="both"/>
        <w:rPr>
          <w:rFonts w:ascii="Stag Book" w:hAnsi="Stag Book"/>
          <w:sz w:val="22"/>
        </w:rPr>
      </w:pPr>
    </w:p>
    <w:p w14:paraId="06864CA4" w14:textId="77777777" w:rsidR="00601DE5" w:rsidRPr="00601DE5" w:rsidRDefault="00601DE5" w:rsidP="00601DE5">
      <w:pPr>
        <w:jc w:val="both"/>
        <w:rPr>
          <w:rFonts w:ascii="Stag Book" w:hAnsi="Stag Book"/>
          <w:sz w:val="22"/>
        </w:rPr>
      </w:pPr>
    </w:p>
    <w:p w14:paraId="6936E85F" w14:textId="77777777" w:rsidR="00601DE5" w:rsidRPr="00601DE5" w:rsidRDefault="00601DE5" w:rsidP="00601DE5">
      <w:pPr>
        <w:jc w:val="both"/>
        <w:rPr>
          <w:rFonts w:ascii="Stag Book" w:hAnsi="Stag Book"/>
          <w:sz w:val="22"/>
        </w:rPr>
      </w:pPr>
    </w:p>
    <w:p w14:paraId="7A7D7893" w14:textId="77777777" w:rsidR="00601DE5" w:rsidRPr="00601DE5" w:rsidRDefault="00601DE5" w:rsidP="00601DE5">
      <w:pPr>
        <w:jc w:val="both"/>
        <w:rPr>
          <w:rFonts w:ascii="Stag Book" w:hAnsi="Stag Book"/>
          <w:sz w:val="22"/>
        </w:rPr>
      </w:pPr>
    </w:p>
    <w:p w14:paraId="3A87871B" w14:textId="77777777" w:rsidR="00601DE5" w:rsidRPr="00601DE5" w:rsidRDefault="00601DE5" w:rsidP="00601DE5">
      <w:pPr>
        <w:jc w:val="both"/>
        <w:rPr>
          <w:rFonts w:ascii="Stag Book" w:hAnsi="Stag Book"/>
          <w:sz w:val="22"/>
        </w:rPr>
      </w:pPr>
    </w:p>
    <w:p w14:paraId="7C56D944" w14:textId="77777777" w:rsidR="00601DE5" w:rsidRPr="00601DE5" w:rsidRDefault="00601DE5" w:rsidP="00601DE5">
      <w:pPr>
        <w:jc w:val="both"/>
        <w:rPr>
          <w:rFonts w:ascii="Stag Book" w:hAnsi="Stag Book"/>
          <w:sz w:val="22"/>
        </w:rPr>
      </w:pPr>
    </w:p>
    <w:p w14:paraId="2ADA0A54" w14:textId="77777777" w:rsidR="00601DE5" w:rsidRPr="00601DE5" w:rsidRDefault="00601DE5" w:rsidP="00601DE5">
      <w:pPr>
        <w:jc w:val="both"/>
        <w:rPr>
          <w:rFonts w:ascii="Stag Book" w:hAnsi="Stag Book"/>
          <w:sz w:val="22"/>
        </w:rPr>
      </w:pPr>
    </w:p>
    <w:p w14:paraId="09CAFF7A" w14:textId="263784A1" w:rsidR="00601DE5" w:rsidRDefault="00601DE5" w:rsidP="00601DE5">
      <w:pPr>
        <w:jc w:val="both"/>
        <w:rPr>
          <w:rFonts w:ascii="Stag Book" w:hAnsi="Stag Book"/>
          <w:sz w:val="22"/>
        </w:rPr>
      </w:pPr>
    </w:p>
    <w:p w14:paraId="3AE7CD36" w14:textId="77777777" w:rsidR="008631A4" w:rsidRPr="00601DE5" w:rsidRDefault="008631A4" w:rsidP="00601DE5">
      <w:pPr>
        <w:jc w:val="both"/>
        <w:rPr>
          <w:rFonts w:ascii="Stag Book" w:hAnsi="Stag Book"/>
          <w:sz w:val="22"/>
        </w:rPr>
      </w:pPr>
    </w:p>
    <w:p w14:paraId="4BB79F52" w14:textId="77777777" w:rsidR="00601DE5" w:rsidRPr="00601DE5" w:rsidRDefault="00601DE5" w:rsidP="00601DE5">
      <w:pPr>
        <w:jc w:val="both"/>
        <w:rPr>
          <w:rFonts w:ascii="Stag Book" w:hAnsi="Stag Book"/>
          <w:sz w:val="22"/>
        </w:rPr>
      </w:pPr>
    </w:p>
    <w:p w14:paraId="37D020AC" w14:textId="6EC12D73" w:rsidR="00601DE5" w:rsidRPr="00110C77" w:rsidRDefault="00110C77" w:rsidP="00110C77">
      <w:pPr>
        <w:jc w:val="both"/>
        <w:rPr>
          <w:rFonts w:ascii="Stag Book" w:hAnsi="Stag Book"/>
          <w:sz w:val="22"/>
        </w:rPr>
      </w:pPr>
      <w:r w:rsidRPr="00110C77">
        <w:rPr>
          <w:rFonts w:ascii="Stag Book" w:hAnsi="Stag Book"/>
          <w:noProof/>
          <w:sz w:val="22"/>
          <w:lang w:eastAsia="es-PE"/>
        </w:rPr>
        <mc:AlternateContent>
          <mc:Choice Requires="wps">
            <w:drawing>
              <wp:anchor distT="0" distB="0" distL="114300" distR="114300" simplePos="0" relativeHeight="251715584" behindDoc="0" locked="0" layoutInCell="1" allowOverlap="1" wp14:anchorId="407FE4E5" wp14:editId="76C474D4">
                <wp:simplePos x="0" y="0"/>
                <wp:positionH relativeFrom="column">
                  <wp:posOffset>2400300</wp:posOffset>
                </wp:positionH>
                <wp:positionV relativeFrom="paragraph">
                  <wp:posOffset>2047240</wp:posOffset>
                </wp:positionV>
                <wp:extent cx="400050" cy="361950"/>
                <wp:effectExtent l="0" t="0" r="19050" b="19050"/>
                <wp:wrapNone/>
                <wp:docPr id="49" name="Cuadro de texto 49"/>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ysClr val="window" lastClr="FFFFFF"/>
                        </a:solidFill>
                        <a:ln w="6350">
                          <a:solidFill>
                            <a:prstClr val="black"/>
                          </a:solidFill>
                        </a:ln>
                        <a:effectLst/>
                      </wps:spPr>
                      <wps:txbx>
                        <w:txbxContent>
                          <w:p w14:paraId="523AA1D6" w14:textId="64E74499" w:rsidR="00F36513" w:rsidRPr="00110C77" w:rsidRDefault="00F36513" w:rsidP="00110C77">
                            <w:pPr>
                              <w:jc w:val="both"/>
                              <w:rPr>
                                <w:rFonts w:ascii="Stag Book" w:hAnsi="Stag Book"/>
                                <w:b/>
                                <w:sz w:val="22"/>
                              </w:rPr>
                            </w:pPr>
                            <w:r w:rsidRPr="00110C77">
                              <w:rPr>
                                <w:rFonts w:ascii="Stag Book" w:hAnsi="Stag Book"/>
                                <w:b/>
                                <w:sz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7FE4E5" id="Cuadro de texto 49" o:spid="_x0000_s1029" style="position:absolute;left:0;text-align:left;margin-left:189pt;margin-top:161.2pt;width:31.5pt;height:2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" fillcolor="window" strokeweight=".5pt">
                <v:textbox>
                  <w:txbxContent>
                    <w:p w14:paraId="523AA1D6" w14:textId="64E74499" w:rsidR="00F36513" w:rsidRPr="00110C77" w:rsidRDefault="00F36513" w:rsidP="00110C77">
                      <w:pPr>
                        <w:jc w:val="both"/>
                        <w:rPr>
                          <w:rFonts w:ascii="Stag Book" w:hAnsi="Stag Book"/>
                          <w:b/>
                          <w:sz w:val="22"/>
                        </w:rPr>
                      </w:pPr>
                      <w:r w:rsidRPr="00110C77">
                        <w:rPr>
                          <w:rFonts w:ascii="Stag Book" w:hAnsi="Stag Book"/>
                          <w:b/>
                          <w:sz w:val="22"/>
                        </w:rPr>
                        <w:t>7</w:t>
                      </w:r>
                    </w:p>
                  </w:txbxContent>
                </v:textbox>
              </v:oval>
            </w:pict>
          </mc:Fallback>
        </mc:AlternateContent>
      </w:r>
      <w:r w:rsidRPr="00110C77">
        <w:rPr>
          <w:rFonts w:ascii="Stag Book" w:hAnsi="Stag Book"/>
          <w:noProof/>
          <w:sz w:val="22"/>
          <w:lang w:eastAsia="es-PE"/>
        </w:rPr>
        <mc:AlternateContent>
          <mc:Choice Requires="wps">
            <w:drawing>
              <wp:anchor distT="0" distB="0" distL="114300" distR="114300" simplePos="0" relativeHeight="251704320" behindDoc="0" locked="0" layoutInCell="1" allowOverlap="1" wp14:anchorId="68B67AC1" wp14:editId="69C2D968">
                <wp:simplePos x="0" y="0"/>
                <wp:positionH relativeFrom="column">
                  <wp:posOffset>2253615</wp:posOffset>
                </wp:positionH>
                <wp:positionV relativeFrom="paragraph">
                  <wp:posOffset>1196340</wp:posOffset>
                </wp:positionV>
                <wp:extent cx="400050" cy="361950"/>
                <wp:effectExtent l="0" t="0" r="19050" b="19050"/>
                <wp:wrapNone/>
                <wp:docPr id="39" name="Cuadro de texto 39"/>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ysClr val="window" lastClr="FFFFFF"/>
                        </a:solidFill>
                        <a:ln w="6350">
                          <a:solidFill>
                            <a:prstClr val="black"/>
                          </a:solidFill>
                        </a:ln>
                        <a:effectLst/>
                      </wps:spPr>
                      <wps:txbx>
                        <w:txbxContent>
                          <w:p w14:paraId="636A5CDA" w14:textId="77777777" w:rsidR="00F36513" w:rsidRPr="00110C77" w:rsidRDefault="00F36513" w:rsidP="00110C77">
                            <w:pPr>
                              <w:jc w:val="both"/>
                              <w:rPr>
                                <w:rFonts w:ascii="Stag Book" w:hAnsi="Stag Book"/>
                                <w:b/>
                                <w:sz w:val="22"/>
                              </w:rPr>
                            </w:pPr>
                            <w:r w:rsidRPr="00110C77">
                              <w:rPr>
                                <w:rFonts w:ascii="Stag Book" w:hAnsi="Stag Book"/>
                                <w:b/>
                                <w:sz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67AC1" id="Cuadro de texto 39" o:spid="_x0000_s1030" style="position:absolute;left:0;text-align:left;margin-left:177.45pt;margin-top:94.2pt;width:31.5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" fillcolor="window" strokeweight=".5pt">
                <v:textbox>
                  <w:txbxContent>
                    <w:p w14:paraId="636A5CDA" w14:textId="77777777" w:rsidR="00F36513" w:rsidRPr="00110C77" w:rsidRDefault="00F36513" w:rsidP="00110C77">
                      <w:pPr>
                        <w:jc w:val="both"/>
                        <w:rPr>
                          <w:rFonts w:ascii="Stag Book" w:hAnsi="Stag Book"/>
                          <w:b/>
                          <w:sz w:val="22"/>
                        </w:rPr>
                      </w:pPr>
                      <w:r w:rsidRPr="00110C77">
                        <w:rPr>
                          <w:rFonts w:ascii="Stag Book" w:hAnsi="Stag Book"/>
                          <w:b/>
                          <w:sz w:val="22"/>
                        </w:rPr>
                        <w:t>4</w:t>
                      </w:r>
                    </w:p>
                  </w:txbxContent>
                </v:textbox>
              </v:oval>
            </w:pict>
          </mc:Fallback>
        </mc:AlternateContent>
      </w:r>
      <w:r w:rsidRPr="00110C77">
        <w:rPr>
          <w:rFonts w:ascii="Stag Book" w:hAnsi="Stag Book"/>
          <w:noProof/>
          <w:sz w:val="22"/>
          <w:lang w:eastAsia="es-PE"/>
        </w:rPr>
        <mc:AlternateContent>
          <mc:Choice Requires="wps">
            <w:drawing>
              <wp:anchor distT="0" distB="0" distL="114300" distR="114300" simplePos="0" relativeHeight="251718656" behindDoc="0" locked="0" layoutInCell="1" allowOverlap="1" wp14:anchorId="289EAB66" wp14:editId="731B564D">
                <wp:simplePos x="0" y="0"/>
                <wp:positionH relativeFrom="column">
                  <wp:posOffset>5052060</wp:posOffset>
                </wp:positionH>
                <wp:positionV relativeFrom="paragraph">
                  <wp:posOffset>2183130</wp:posOffset>
                </wp:positionV>
                <wp:extent cx="400050" cy="361950"/>
                <wp:effectExtent l="0" t="0" r="19050" b="19050"/>
                <wp:wrapNone/>
                <wp:docPr id="51" name="Cuadro de texto 51"/>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ysClr val="window" lastClr="FFFFFF"/>
                        </a:solidFill>
                        <a:ln w="6350">
                          <a:solidFill>
                            <a:prstClr val="black"/>
                          </a:solidFill>
                        </a:ln>
                        <a:effectLst/>
                      </wps:spPr>
                      <wps:txbx>
                        <w:txbxContent>
                          <w:p w14:paraId="4C8D0BBF" w14:textId="1AF903AB" w:rsidR="00F36513" w:rsidRPr="00110C77" w:rsidRDefault="00F36513" w:rsidP="00110C77">
                            <w:pPr>
                              <w:jc w:val="both"/>
                              <w:rPr>
                                <w:rFonts w:ascii="Stag Book" w:hAnsi="Stag Book"/>
                                <w:b/>
                                <w:sz w:val="22"/>
                              </w:rPr>
                            </w:pPr>
                            <w:r w:rsidRPr="00110C77">
                              <w:rPr>
                                <w:rFonts w:ascii="Stag Book" w:hAnsi="Stag Book"/>
                                <w:b/>
                                <w:sz w:val="2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EAB66" id="Cuadro de texto 51" o:spid="_x0000_s1031" style="position:absolute;left:0;text-align:left;margin-left:397.8pt;margin-top:171.9pt;width:31.5pt;height:2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" fillcolor="window" strokeweight=".5pt">
                <v:textbox>
                  <w:txbxContent>
                    <w:p w14:paraId="4C8D0BBF" w14:textId="1AF903AB" w:rsidR="00F36513" w:rsidRPr="00110C77" w:rsidRDefault="00F36513" w:rsidP="00110C77">
                      <w:pPr>
                        <w:jc w:val="both"/>
                        <w:rPr>
                          <w:rFonts w:ascii="Stag Book" w:hAnsi="Stag Book"/>
                          <w:b/>
                          <w:sz w:val="22"/>
                        </w:rPr>
                      </w:pPr>
                      <w:r w:rsidRPr="00110C77">
                        <w:rPr>
                          <w:rFonts w:ascii="Stag Book" w:hAnsi="Stag Book"/>
                          <w:b/>
                          <w:sz w:val="22"/>
                        </w:rPr>
                        <w:t>8</w:t>
                      </w:r>
                    </w:p>
                  </w:txbxContent>
                </v:textbox>
              </v:oval>
            </w:pict>
          </mc:Fallback>
        </mc:AlternateContent>
      </w:r>
      <w:r w:rsidRPr="00110C77">
        <w:rPr>
          <w:rFonts w:ascii="Stag Book" w:hAnsi="Stag Book"/>
          <w:noProof/>
          <w:sz w:val="22"/>
          <w:lang w:eastAsia="es-PE"/>
        </w:rPr>
        <mc:AlternateContent>
          <mc:Choice Requires="wps">
            <w:drawing>
              <wp:anchor distT="0" distB="0" distL="114300" distR="114300" simplePos="0" relativeHeight="251717632" behindDoc="0" locked="0" layoutInCell="1" allowOverlap="1" wp14:anchorId="2C567676" wp14:editId="7ACABAE9">
                <wp:simplePos x="0" y="0"/>
                <wp:positionH relativeFrom="column">
                  <wp:posOffset>4499610</wp:posOffset>
                </wp:positionH>
                <wp:positionV relativeFrom="paragraph">
                  <wp:posOffset>2374900</wp:posOffset>
                </wp:positionV>
                <wp:extent cx="628650" cy="304800"/>
                <wp:effectExtent l="38100" t="19050" r="0" b="57150"/>
                <wp:wrapNone/>
                <wp:docPr id="50" name="Forma libre 50"/>
                <wp:cNvGraphicFramePr/>
                <a:graphic xmlns:a="http://schemas.openxmlformats.org/drawingml/2006/main">
                  <a:graphicData uri="http://schemas.microsoft.com/office/word/2010/wordprocessingShape">
                    <wps:wsp>
                      <wps:cNvSpPr/>
                      <wps:spPr>
                        <a:xfrm>
                          <a:off x="0" y="0"/>
                          <a:ext cx="628650" cy="3048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cap="flat" cmpd="sng" algn="ctr">
                          <a:solidFill>
                            <a:sysClr val="windowText" lastClr="00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B2A25" id="Forma libre 50" o:spid="_x0000_s1026" style="position:absolute;margin-left:354.3pt;margin-top:187pt;width:49.5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" path="m628650,l238125,,,304800e" filled="f" strokecolor="windowText" strokeweight="2.25pt">
                <v:stroke endarrow="open" joinstyle="miter"/>
                <v:path arrowok="t" o:connecttype="custom" o:connectlocs="628650,0;238125,0;0,304800" o:connectangles="0,0,0"/>
              </v:shape>
            </w:pict>
          </mc:Fallback>
        </mc:AlternateContent>
      </w:r>
      <w:r w:rsidRPr="00110C77">
        <w:rPr>
          <w:rFonts w:ascii="Stag Book" w:hAnsi="Stag Book"/>
          <w:noProof/>
          <w:sz w:val="22"/>
          <w:lang w:eastAsia="es-PE"/>
        </w:rPr>
        <mc:AlternateContent>
          <mc:Choice Requires="wps">
            <w:drawing>
              <wp:anchor distT="0" distB="0" distL="114300" distR="114300" simplePos="0" relativeHeight="251712512" behindDoc="0" locked="0" layoutInCell="1" allowOverlap="1" wp14:anchorId="7534A74B" wp14:editId="4E716F0F">
                <wp:simplePos x="0" y="0"/>
                <wp:positionH relativeFrom="column">
                  <wp:posOffset>3253740</wp:posOffset>
                </wp:positionH>
                <wp:positionV relativeFrom="paragraph">
                  <wp:posOffset>2181225</wp:posOffset>
                </wp:positionV>
                <wp:extent cx="400050" cy="361950"/>
                <wp:effectExtent l="0" t="0" r="19050" b="19050"/>
                <wp:wrapNone/>
                <wp:docPr id="47" name="Cuadro de texto 47"/>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ysClr val="window" lastClr="FFFFFF"/>
                        </a:solidFill>
                        <a:ln w="6350">
                          <a:solidFill>
                            <a:prstClr val="black"/>
                          </a:solidFill>
                        </a:ln>
                        <a:effectLst/>
                      </wps:spPr>
                      <wps:txbx>
                        <w:txbxContent>
                          <w:p w14:paraId="060B6761" w14:textId="77777777" w:rsidR="00F36513" w:rsidRPr="00110C77" w:rsidRDefault="00F36513" w:rsidP="00110C77">
                            <w:pPr>
                              <w:jc w:val="both"/>
                              <w:rPr>
                                <w:rFonts w:ascii="Stag Book" w:hAnsi="Stag Book"/>
                                <w:b/>
                                <w:sz w:val="22"/>
                              </w:rPr>
                            </w:pPr>
                            <w:r w:rsidRPr="00110C77">
                              <w:rPr>
                                <w:rFonts w:ascii="Stag Book" w:hAnsi="Stag Book"/>
                                <w:b/>
                                <w:sz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34A74B" id="Cuadro de texto 47" o:spid="_x0000_s1032" style="position:absolute;left:0;text-align:left;margin-left:256.2pt;margin-top:171.75pt;width:31.5pt;height:2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" fillcolor="window" strokeweight=".5pt">
                <v:textbox>
                  <w:txbxContent>
                    <w:p w14:paraId="060B6761" w14:textId="77777777" w:rsidR="00F36513" w:rsidRPr="00110C77" w:rsidRDefault="00F36513" w:rsidP="00110C77">
                      <w:pPr>
                        <w:jc w:val="both"/>
                        <w:rPr>
                          <w:rFonts w:ascii="Stag Book" w:hAnsi="Stag Book"/>
                          <w:b/>
                          <w:sz w:val="22"/>
                        </w:rPr>
                      </w:pPr>
                      <w:r w:rsidRPr="00110C77">
                        <w:rPr>
                          <w:rFonts w:ascii="Stag Book" w:hAnsi="Stag Book"/>
                          <w:b/>
                          <w:sz w:val="22"/>
                        </w:rPr>
                        <w:t>6</w:t>
                      </w:r>
                    </w:p>
                  </w:txbxContent>
                </v:textbox>
              </v:oval>
            </w:pict>
          </mc:Fallback>
        </mc:AlternateContent>
      </w:r>
      <w:r w:rsidRPr="00110C77">
        <w:rPr>
          <w:rFonts w:ascii="Stag Book" w:hAnsi="Stag Book"/>
          <w:noProof/>
          <w:sz w:val="22"/>
          <w:lang w:eastAsia="es-PE"/>
        </w:rPr>
        <mc:AlternateContent>
          <mc:Choice Requires="wps">
            <w:drawing>
              <wp:anchor distT="0" distB="0" distL="114300" distR="114300" simplePos="0" relativeHeight="251710464" behindDoc="0" locked="0" layoutInCell="1" allowOverlap="1" wp14:anchorId="1BB22294" wp14:editId="70BE7A5F">
                <wp:simplePos x="0" y="0"/>
                <wp:positionH relativeFrom="column">
                  <wp:posOffset>3651885</wp:posOffset>
                </wp:positionH>
                <wp:positionV relativeFrom="paragraph">
                  <wp:posOffset>2364105</wp:posOffset>
                </wp:positionV>
                <wp:extent cx="323850" cy="304800"/>
                <wp:effectExtent l="0" t="19050" r="57150" b="57150"/>
                <wp:wrapNone/>
                <wp:docPr id="45" name="Forma libre 45"/>
                <wp:cNvGraphicFramePr/>
                <a:graphic xmlns:a="http://schemas.openxmlformats.org/drawingml/2006/main">
                  <a:graphicData uri="http://schemas.microsoft.com/office/word/2010/wordprocessingShape">
                    <wps:wsp>
                      <wps:cNvSpPr/>
                      <wps:spPr>
                        <a:xfrm flipH="1">
                          <a:off x="0" y="0"/>
                          <a:ext cx="323850" cy="3048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cap="flat" cmpd="sng" algn="ctr">
                          <a:solidFill>
                            <a:sysClr val="windowText" lastClr="00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EABEB8" id="Forma libre 45" o:spid="_x0000_s1026" style="position:absolute;margin-left:287.55pt;margin-top:186.15pt;width:25.5pt;height:24pt;flip:x;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" path="m628650,l238125,,,304800e" filled="f" strokecolor="windowText" strokeweight="2.25pt">
                <v:stroke endarrow="open" joinstyle="miter"/>
                <v:path arrowok="t" o:connecttype="custom" o:connectlocs="323850,0;122670,0;0,304800" o:connectangles="0,0,0"/>
              </v:shape>
            </w:pict>
          </mc:Fallback>
        </mc:AlternateContent>
      </w:r>
      <w:r w:rsidRPr="00110C77">
        <w:rPr>
          <w:rFonts w:ascii="Stag Book" w:hAnsi="Stag Book"/>
          <w:noProof/>
          <w:sz w:val="22"/>
          <w:lang w:eastAsia="es-PE"/>
        </w:rPr>
        <mc:AlternateContent>
          <mc:Choice Requires="wps">
            <w:drawing>
              <wp:anchor distT="0" distB="0" distL="114300" distR="114300" simplePos="0" relativeHeight="251714560" behindDoc="0" locked="0" layoutInCell="1" allowOverlap="1" wp14:anchorId="22CD55E3" wp14:editId="56698C3E">
                <wp:simplePos x="0" y="0"/>
                <wp:positionH relativeFrom="column">
                  <wp:posOffset>1847850</wp:posOffset>
                </wp:positionH>
                <wp:positionV relativeFrom="paragraph">
                  <wp:posOffset>2248535</wp:posOffset>
                </wp:positionV>
                <wp:extent cx="628650" cy="304800"/>
                <wp:effectExtent l="38100" t="19050" r="0" b="57150"/>
                <wp:wrapNone/>
                <wp:docPr id="48" name="Forma libre 48"/>
                <wp:cNvGraphicFramePr/>
                <a:graphic xmlns:a="http://schemas.openxmlformats.org/drawingml/2006/main">
                  <a:graphicData uri="http://schemas.microsoft.com/office/word/2010/wordprocessingShape">
                    <wps:wsp>
                      <wps:cNvSpPr/>
                      <wps:spPr>
                        <a:xfrm>
                          <a:off x="0" y="0"/>
                          <a:ext cx="628650" cy="3048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cap="flat" cmpd="sng" algn="ctr">
                          <a:solidFill>
                            <a:sysClr val="windowText" lastClr="00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5AF8AC" id="Forma libre 48" o:spid="_x0000_s1026" style="position:absolute;margin-left:145.5pt;margin-top:177.05pt;width:49.5pt;height:24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" path="m628650,l238125,,,304800e" filled="f" strokecolor="windowText" strokeweight="2.25pt">
                <v:stroke endarrow="open" joinstyle="miter"/>
                <v:path arrowok="t" o:connecttype="custom" o:connectlocs="628650,0;238125,0;0,304800" o:connectangles="0,0,0"/>
              </v:shape>
            </w:pict>
          </mc:Fallback>
        </mc:AlternateContent>
      </w:r>
      <w:r w:rsidRPr="00110C77">
        <w:rPr>
          <w:rFonts w:ascii="Stag Book" w:hAnsi="Stag Book"/>
          <w:noProof/>
          <w:sz w:val="22"/>
          <w:lang w:eastAsia="es-PE"/>
        </w:rPr>
        <mc:AlternateContent>
          <mc:Choice Requires="wps">
            <w:drawing>
              <wp:anchor distT="0" distB="0" distL="114300" distR="114300" simplePos="0" relativeHeight="251711488" behindDoc="0" locked="0" layoutInCell="1" allowOverlap="1" wp14:anchorId="46159490" wp14:editId="2A35F892">
                <wp:simplePos x="0" y="0"/>
                <wp:positionH relativeFrom="column">
                  <wp:posOffset>5082540</wp:posOffset>
                </wp:positionH>
                <wp:positionV relativeFrom="paragraph">
                  <wp:posOffset>1437005</wp:posOffset>
                </wp:positionV>
                <wp:extent cx="400050" cy="361950"/>
                <wp:effectExtent l="0" t="0" r="19050" b="19050"/>
                <wp:wrapNone/>
                <wp:docPr id="46" name="Cuadro de texto 46"/>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ysClr val="window" lastClr="FFFFFF"/>
                        </a:solidFill>
                        <a:ln w="6350">
                          <a:solidFill>
                            <a:prstClr val="black"/>
                          </a:solidFill>
                        </a:ln>
                        <a:effectLst/>
                      </wps:spPr>
                      <wps:txbx>
                        <w:txbxContent>
                          <w:p w14:paraId="799D8012" w14:textId="77777777" w:rsidR="00F36513" w:rsidRPr="00110C77" w:rsidRDefault="00F36513" w:rsidP="00110C77">
                            <w:pPr>
                              <w:jc w:val="both"/>
                              <w:rPr>
                                <w:rFonts w:ascii="Stag Book" w:hAnsi="Stag Book"/>
                                <w:b/>
                                <w:sz w:val="22"/>
                              </w:rPr>
                            </w:pPr>
                            <w:r w:rsidRPr="00110C77">
                              <w:rPr>
                                <w:rFonts w:ascii="Stag Book" w:hAnsi="Stag Book"/>
                                <w:b/>
                                <w:sz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59490" id="Cuadro de texto 46" o:spid="_x0000_s1033" style="position:absolute;left:0;text-align:left;margin-left:400.2pt;margin-top:113.15pt;width:31.5pt;height:2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" fillcolor="window" strokeweight=".5pt">
                <v:textbox>
                  <w:txbxContent>
                    <w:p w14:paraId="799D8012" w14:textId="77777777" w:rsidR="00F36513" w:rsidRPr="00110C77" w:rsidRDefault="00F36513" w:rsidP="00110C77">
                      <w:pPr>
                        <w:jc w:val="both"/>
                        <w:rPr>
                          <w:rFonts w:ascii="Stag Book" w:hAnsi="Stag Book"/>
                          <w:b/>
                          <w:sz w:val="22"/>
                        </w:rPr>
                      </w:pPr>
                      <w:r w:rsidRPr="00110C77">
                        <w:rPr>
                          <w:rFonts w:ascii="Stag Book" w:hAnsi="Stag Book"/>
                          <w:b/>
                          <w:sz w:val="22"/>
                        </w:rPr>
                        <w:t>5</w:t>
                      </w:r>
                    </w:p>
                  </w:txbxContent>
                </v:textbox>
              </v:oval>
            </w:pict>
          </mc:Fallback>
        </mc:AlternateContent>
      </w:r>
      <w:r w:rsidRPr="00110C77">
        <w:rPr>
          <w:rFonts w:ascii="Stag Book" w:hAnsi="Stag Book"/>
          <w:noProof/>
          <w:sz w:val="22"/>
          <w:lang w:eastAsia="es-PE"/>
        </w:rPr>
        <mc:AlternateContent>
          <mc:Choice Requires="wps">
            <w:drawing>
              <wp:anchor distT="0" distB="0" distL="114300" distR="114300" simplePos="0" relativeHeight="251708416" behindDoc="0" locked="0" layoutInCell="1" allowOverlap="1" wp14:anchorId="3D55C2F6" wp14:editId="738DCEE7">
                <wp:simplePos x="0" y="0"/>
                <wp:positionH relativeFrom="column">
                  <wp:posOffset>4505325</wp:posOffset>
                </wp:positionH>
                <wp:positionV relativeFrom="paragraph">
                  <wp:posOffset>1625600</wp:posOffset>
                </wp:positionV>
                <wp:extent cx="628650" cy="304800"/>
                <wp:effectExtent l="38100" t="19050" r="0" b="57150"/>
                <wp:wrapNone/>
                <wp:docPr id="43" name="Forma libre 43"/>
                <wp:cNvGraphicFramePr/>
                <a:graphic xmlns:a="http://schemas.openxmlformats.org/drawingml/2006/main">
                  <a:graphicData uri="http://schemas.microsoft.com/office/word/2010/wordprocessingShape">
                    <wps:wsp>
                      <wps:cNvSpPr/>
                      <wps:spPr>
                        <a:xfrm>
                          <a:off x="0" y="0"/>
                          <a:ext cx="628650" cy="3048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cap="flat" cmpd="sng" algn="ctr">
                          <a:solidFill>
                            <a:sysClr val="windowText" lastClr="00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2B27A6" id="Forma libre 43" o:spid="_x0000_s1026" style="position:absolute;margin-left:354.75pt;margin-top:128pt;width:49.5pt;height:24pt;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" path="m628650,l238125,,,304800e" filled="f" strokecolor="windowText" strokeweight="2.25pt">
                <v:stroke endarrow="open" joinstyle="miter"/>
                <v:path arrowok="t" o:connecttype="custom" o:connectlocs="628650,0;238125,0;0,304800" o:connectangles="0,0,0"/>
              </v:shape>
            </w:pict>
          </mc:Fallback>
        </mc:AlternateContent>
      </w:r>
      <w:r w:rsidRPr="00110C77">
        <w:rPr>
          <w:rFonts w:ascii="Stag Book" w:hAnsi="Stag Book"/>
          <w:noProof/>
          <w:sz w:val="22"/>
          <w:lang w:eastAsia="es-PE"/>
        </w:rPr>
        <mc:AlternateContent>
          <mc:Choice Requires="wps">
            <w:drawing>
              <wp:anchor distT="0" distB="0" distL="114300" distR="114300" simplePos="0" relativeHeight="251709440" behindDoc="0" locked="0" layoutInCell="1" allowOverlap="1" wp14:anchorId="153F2006" wp14:editId="22477A44">
                <wp:simplePos x="0" y="0"/>
                <wp:positionH relativeFrom="column">
                  <wp:posOffset>2642235</wp:posOffset>
                </wp:positionH>
                <wp:positionV relativeFrom="paragraph">
                  <wp:posOffset>1383030</wp:posOffset>
                </wp:positionV>
                <wp:extent cx="809625" cy="304800"/>
                <wp:effectExtent l="0" t="19050" r="66675" b="57150"/>
                <wp:wrapNone/>
                <wp:docPr id="44" name="Forma libre 44"/>
                <wp:cNvGraphicFramePr/>
                <a:graphic xmlns:a="http://schemas.openxmlformats.org/drawingml/2006/main">
                  <a:graphicData uri="http://schemas.microsoft.com/office/word/2010/wordprocessingShape">
                    <wps:wsp>
                      <wps:cNvSpPr/>
                      <wps:spPr>
                        <a:xfrm flipH="1">
                          <a:off x="0" y="0"/>
                          <a:ext cx="809625" cy="3048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cap="flat" cmpd="sng" algn="ctr">
                          <a:solidFill>
                            <a:sysClr val="windowText" lastClr="00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0B9832" id="Forma libre 44" o:spid="_x0000_s1026" style="position:absolute;margin-left:208.05pt;margin-top:108.9pt;width:63.75pt;height:24pt;flip:x;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" path="m628650,l238125,,,304800e" filled="f" strokecolor="windowText" strokeweight="2.25pt">
                <v:stroke endarrow="open" joinstyle="miter"/>
                <v:path arrowok="t" o:connecttype="custom" o:connectlocs="809625,0;306676,0;0,304800" o:connectangles="0,0,0"/>
              </v:shape>
            </w:pict>
          </mc:Fallback>
        </mc:AlternateContent>
      </w:r>
      <w:r w:rsidRPr="00110C77">
        <w:rPr>
          <w:rFonts w:ascii="Stag Book" w:hAnsi="Stag Book"/>
          <w:noProof/>
          <w:sz w:val="22"/>
          <w:lang w:eastAsia="es-PE"/>
        </w:rPr>
        <mc:AlternateContent>
          <mc:Choice Requires="wps">
            <w:drawing>
              <wp:anchor distT="0" distB="0" distL="114300" distR="114300" simplePos="0" relativeHeight="251707392" behindDoc="0" locked="0" layoutInCell="1" allowOverlap="1" wp14:anchorId="7B1C85DC" wp14:editId="2B2A5068">
                <wp:simplePos x="0" y="0"/>
                <wp:positionH relativeFrom="column">
                  <wp:posOffset>3448050</wp:posOffset>
                </wp:positionH>
                <wp:positionV relativeFrom="paragraph">
                  <wp:posOffset>1292225</wp:posOffset>
                </wp:positionV>
                <wp:extent cx="628650" cy="190500"/>
                <wp:effectExtent l="38100" t="38100" r="0" b="19050"/>
                <wp:wrapNone/>
                <wp:docPr id="42" name="Forma libre 42"/>
                <wp:cNvGraphicFramePr/>
                <a:graphic xmlns:a="http://schemas.openxmlformats.org/drawingml/2006/main">
                  <a:graphicData uri="http://schemas.microsoft.com/office/word/2010/wordprocessingShape">
                    <wps:wsp>
                      <wps:cNvSpPr/>
                      <wps:spPr>
                        <a:xfrm flipV="1">
                          <a:off x="0" y="0"/>
                          <a:ext cx="628650" cy="1905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cap="flat" cmpd="sng" algn="ctr">
                          <a:solidFill>
                            <a:sysClr val="windowText" lastClr="00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847E59" id="Forma libre 42" o:spid="_x0000_s1026" style="position:absolute;margin-left:271.5pt;margin-top:101.75pt;width:49.5pt;height:15pt;flip: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" path="m628650,l238125,,,304800e" filled="f" strokecolor="windowText" strokeweight="2.25pt">
                <v:stroke endarrow="open" joinstyle="miter"/>
                <v:path arrowok="t" o:connecttype="custom" o:connectlocs="628650,0;238125,0;0,190500" o:connectangles="0,0,0"/>
              </v:shape>
            </w:pict>
          </mc:Fallback>
        </mc:AlternateContent>
      </w:r>
      <w:r w:rsidRPr="00110C77">
        <w:rPr>
          <w:rFonts w:ascii="Stag Book" w:hAnsi="Stag Book"/>
          <w:noProof/>
          <w:sz w:val="22"/>
          <w:lang w:eastAsia="es-PE"/>
        </w:rPr>
        <mc:AlternateContent>
          <mc:Choice Requires="wps">
            <w:drawing>
              <wp:anchor distT="0" distB="0" distL="114300" distR="114300" simplePos="0" relativeHeight="251703296" behindDoc="0" locked="0" layoutInCell="1" allowOverlap="1" wp14:anchorId="528A6537" wp14:editId="115B671F">
                <wp:simplePos x="0" y="0"/>
                <wp:positionH relativeFrom="column">
                  <wp:posOffset>4072890</wp:posOffset>
                </wp:positionH>
                <wp:positionV relativeFrom="paragraph">
                  <wp:posOffset>1263015</wp:posOffset>
                </wp:positionV>
                <wp:extent cx="400050" cy="361950"/>
                <wp:effectExtent l="0" t="0" r="19050" b="19050"/>
                <wp:wrapNone/>
                <wp:docPr id="38" name="Cuadro de texto 38"/>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ysClr val="window" lastClr="FFFFFF"/>
                        </a:solidFill>
                        <a:ln w="6350">
                          <a:solidFill>
                            <a:prstClr val="black"/>
                          </a:solidFill>
                        </a:ln>
                        <a:effectLst/>
                      </wps:spPr>
                      <wps:txbx>
                        <w:txbxContent>
                          <w:p w14:paraId="69332346" w14:textId="77777777" w:rsidR="00F36513" w:rsidRPr="00110C77" w:rsidRDefault="00F36513" w:rsidP="00110C77">
                            <w:pPr>
                              <w:jc w:val="both"/>
                              <w:rPr>
                                <w:rFonts w:ascii="Stag Book" w:hAnsi="Stag Book"/>
                                <w:b/>
                                <w:sz w:val="22"/>
                              </w:rPr>
                            </w:pPr>
                            <w:r w:rsidRPr="00110C77">
                              <w:rPr>
                                <w:rFonts w:ascii="Stag Book" w:hAnsi="Stag Book"/>
                                <w:b/>
                                <w:sz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A6537" id="Cuadro de texto 38" o:spid="_x0000_s1034" style="position:absolute;left:0;text-align:left;margin-left:320.7pt;margin-top:99.45pt;width:31.5pt;height:2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" fillcolor="window" strokeweight=".5pt">
                <v:textbox>
                  <w:txbxContent>
                    <w:p w14:paraId="69332346" w14:textId="77777777" w:rsidR="00F36513" w:rsidRPr="00110C77" w:rsidRDefault="00F36513" w:rsidP="00110C77">
                      <w:pPr>
                        <w:jc w:val="both"/>
                        <w:rPr>
                          <w:rFonts w:ascii="Stag Book" w:hAnsi="Stag Book"/>
                          <w:b/>
                          <w:sz w:val="22"/>
                        </w:rPr>
                      </w:pPr>
                      <w:r w:rsidRPr="00110C77">
                        <w:rPr>
                          <w:rFonts w:ascii="Stag Book" w:hAnsi="Stag Book"/>
                          <w:b/>
                          <w:sz w:val="22"/>
                        </w:rPr>
                        <w:t>3</w:t>
                      </w:r>
                    </w:p>
                  </w:txbxContent>
                </v:textbox>
              </v:oval>
            </w:pict>
          </mc:Fallback>
        </mc:AlternateContent>
      </w:r>
      <w:r w:rsidRPr="00110C77">
        <w:rPr>
          <w:rFonts w:ascii="Stag Book" w:hAnsi="Stag Book"/>
          <w:noProof/>
          <w:sz w:val="22"/>
          <w:lang w:eastAsia="es-PE"/>
        </w:rPr>
        <mc:AlternateContent>
          <mc:Choice Requires="wps">
            <w:drawing>
              <wp:anchor distT="0" distB="0" distL="114300" distR="114300" simplePos="0" relativeHeight="251706368" behindDoc="0" locked="0" layoutInCell="1" allowOverlap="1" wp14:anchorId="2F8751C8" wp14:editId="7A8FD2B8">
                <wp:simplePos x="0" y="0"/>
                <wp:positionH relativeFrom="column">
                  <wp:posOffset>3632835</wp:posOffset>
                </wp:positionH>
                <wp:positionV relativeFrom="paragraph">
                  <wp:posOffset>1040130</wp:posOffset>
                </wp:positionV>
                <wp:extent cx="628650" cy="142875"/>
                <wp:effectExtent l="38100" t="19050" r="0" b="66675"/>
                <wp:wrapNone/>
                <wp:docPr id="41" name="Forma libre 41"/>
                <wp:cNvGraphicFramePr/>
                <a:graphic xmlns:a="http://schemas.openxmlformats.org/drawingml/2006/main">
                  <a:graphicData uri="http://schemas.microsoft.com/office/word/2010/wordprocessingShape">
                    <wps:wsp>
                      <wps:cNvSpPr/>
                      <wps:spPr>
                        <a:xfrm>
                          <a:off x="0" y="0"/>
                          <a:ext cx="628650" cy="142875"/>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cap="flat" cmpd="sng" algn="ctr">
                          <a:solidFill>
                            <a:sysClr val="windowText" lastClr="00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55AC86" id="Forma libre 41" o:spid="_x0000_s1026" style="position:absolute;margin-left:286.05pt;margin-top:81.9pt;width:49.5pt;height:11.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" path="m628650,l238125,,,304800e" filled="f" strokecolor="windowText" strokeweight="2.25pt">
                <v:stroke endarrow="open" joinstyle="miter"/>
                <v:path arrowok="t" o:connecttype="custom" o:connectlocs="628650,0;238125,0;0,142875" o:connectangles="0,0,0"/>
              </v:shape>
            </w:pict>
          </mc:Fallback>
        </mc:AlternateContent>
      </w:r>
      <w:r w:rsidRPr="00110C77">
        <w:rPr>
          <w:rFonts w:ascii="Stag Book" w:hAnsi="Stag Book"/>
          <w:noProof/>
          <w:sz w:val="22"/>
          <w:lang w:eastAsia="es-PE"/>
        </w:rPr>
        <mc:AlternateContent>
          <mc:Choice Requires="wps">
            <w:drawing>
              <wp:anchor distT="0" distB="0" distL="114300" distR="114300" simplePos="0" relativeHeight="251702272" behindDoc="0" locked="0" layoutInCell="1" allowOverlap="1" wp14:anchorId="48476D61" wp14:editId="7A93E177">
                <wp:simplePos x="0" y="0"/>
                <wp:positionH relativeFrom="column">
                  <wp:posOffset>4253865</wp:posOffset>
                </wp:positionH>
                <wp:positionV relativeFrom="paragraph">
                  <wp:posOffset>871855</wp:posOffset>
                </wp:positionV>
                <wp:extent cx="400050" cy="361950"/>
                <wp:effectExtent l="0" t="0" r="19050" b="19050"/>
                <wp:wrapNone/>
                <wp:docPr id="37" name="Cuadro de texto 37"/>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ysClr val="window" lastClr="FFFFFF"/>
                        </a:solidFill>
                        <a:ln w="6350">
                          <a:solidFill>
                            <a:prstClr val="black"/>
                          </a:solidFill>
                        </a:ln>
                        <a:effectLst/>
                      </wps:spPr>
                      <wps:txbx>
                        <w:txbxContent>
                          <w:p w14:paraId="24E08BCF" w14:textId="77777777" w:rsidR="00F36513" w:rsidRPr="00110C77" w:rsidRDefault="00F36513" w:rsidP="00110C77">
                            <w:pPr>
                              <w:jc w:val="both"/>
                              <w:rPr>
                                <w:rFonts w:ascii="Stag Book" w:hAnsi="Stag Book"/>
                                <w:b/>
                                <w:sz w:val="22"/>
                              </w:rPr>
                            </w:pPr>
                            <w:r w:rsidRPr="00110C77">
                              <w:rPr>
                                <w:rFonts w:ascii="Stag Book" w:hAnsi="Stag Book"/>
                                <w:b/>
                                <w:sz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76D61" id="Cuadro de texto 37" o:spid="_x0000_s1035" style="position:absolute;left:0;text-align:left;margin-left:334.95pt;margin-top:68.65pt;width:31.5pt;height:2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" fillcolor="window" strokeweight=".5pt">
                <v:textbox>
                  <w:txbxContent>
                    <w:p w14:paraId="24E08BCF" w14:textId="77777777" w:rsidR="00F36513" w:rsidRPr="00110C77" w:rsidRDefault="00F36513" w:rsidP="00110C77">
                      <w:pPr>
                        <w:jc w:val="both"/>
                        <w:rPr>
                          <w:rFonts w:ascii="Stag Book" w:hAnsi="Stag Book"/>
                          <w:b/>
                          <w:sz w:val="22"/>
                        </w:rPr>
                      </w:pPr>
                      <w:r w:rsidRPr="00110C77">
                        <w:rPr>
                          <w:rFonts w:ascii="Stag Book" w:hAnsi="Stag Book"/>
                          <w:b/>
                          <w:sz w:val="22"/>
                        </w:rPr>
                        <w:t>2</w:t>
                      </w:r>
                    </w:p>
                  </w:txbxContent>
                </v:textbox>
              </v:oval>
            </w:pict>
          </mc:Fallback>
        </mc:AlternateContent>
      </w:r>
      <w:r w:rsidRPr="00110C77">
        <w:rPr>
          <w:rFonts w:ascii="Stag Book" w:hAnsi="Stag Book"/>
          <w:noProof/>
          <w:sz w:val="22"/>
          <w:lang w:eastAsia="es-PE"/>
        </w:rPr>
        <mc:AlternateContent>
          <mc:Choice Requires="wps">
            <w:drawing>
              <wp:anchor distT="0" distB="0" distL="114300" distR="114300" simplePos="0" relativeHeight="251705344" behindDoc="0" locked="0" layoutInCell="1" allowOverlap="1" wp14:anchorId="23A2E9EA" wp14:editId="163D7F8E">
                <wp:simplePos x="0" y="0"/>
                <wp:positionH relativeFrom="column">
                  <wp:posOffset>3438525</wp:posOffset>
                </wp:positionH>
                <wp:positionV relativeFrom="paragraph">
                  <wp:posOffset>711200</wp:posOffset>
                </wp:positionV>
                <wp:extent cx="628650" cy="304800"/>
                <wp:effectExtent l="38100" t="19050" r="0" b="57150"/>
                <wp:wrapNone/>
                <wp:docPr id="40" name="Forma libre 40"/>
                <wp:cNvGraphicFramePr/>
                <a:graphic xmlns:a="http://schemas.openxmlformats.org/drawingml/2006/main">
                  <a:graphicData uri="http://schemas.microsoft.com/office/word/2010/wordprocessingShape">
                    <wps:wsp>
                      <wps:cNvSpPr/>
                      <wps:spPr>
                        <a:xfrm>
                          <a:off x="0" y="0"/>
                          <a:ext cx="628650" cy="3048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cap="flat" cmpd="sng" algn="ctr">
                          <a:solidFill>
                            <a:sysClr val="windowText" lastClr="00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1AE169" id="Forma libre 40" o:spid="_x0000_s1026" style="position:absolute;margin-left:270.75pt;margin-top:56pt;width:49.5pt;height:24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" path="m628650,l238125,,,304800e" filled="f" strokecolor="windowText" strokeweight="2.25pt">
                <v:stroke endarrow="open" joinstyle="miter"/>
                <v:path arrowok="t" o:connecttype="custom" o:connectlocs="628650,0;238125,0;0,304800" o:connectangles="0,0,0"/>
              </v:shape>
            </w:pict>
          </mc:Fallback>
        </mc:AlternateContent>
      </w:r>
      <w:r w:rsidRPr="00110C77">
        <w:rPr>
          <w:rFonts w:ascii="Stag Book" w:hAnsi="Stag Book"/>
          <w:noProof/>
          <w:sz w:val="22"/>
          <w:lang w:eastAsia="es-PE"/>
        </w:rPr>
        <mc:AlternateContent>
          <mc:Choice Requires="wps">
            <w:drawing>
              <wp:anchor distT="0" distB="0" distL="114300" distR="114300" simplePos="0" relativeHeight="251701248" behindDoc="0" locked="0" layoutInCell="1" allowOverlap="1" wp14:anchorId="3AAF532D" wp14:editId="50531EA9">
                <wp:simplePos x="0" y="0"/>
                <wp:positionH relativeFrom="column">
                  <wp:posOffset>4057650</wp:posOffset>
                </wp:positionH>
                <wp:positionV relativeFrom="paragraph">
                  <wp:posOffset>520700</wp:posOffset>
                </wp:positionV>
                <wp:extent cx="400050" cy="361950"/>
                <wp:effectExtent l="0" t="0" r="19050" b="19050"/>
                <wp:wrapNone/>
                <wp:docPr id="36" name="Cuadro de texto 36"/>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ysClr val="window" lastClr="FFFFFF"/>
                        </a:solidFill>
                        <a:ln w="6350">
                          <a:solidFill>
                            <a:prstClr val="black"/>
                          </a:solidFill>
                        </a:ln>
                        <a:effectLst/>
                      </wps:spPr>
                      <wps:txbx>
                        <w:txbxContent>
                          <w:p w14:paraId="676FA00D" w14:textId="77777777" w:rsidR="00F36513" w:rsidRPr="00110C77" w:rsidRDefault="00F36513" w:rsidP="00110C77">
                            <w:pPr>
                              <w:jc w:val="both"/>
                              <w:rPr>
                                <w:rFonts w:ascii="Stag Book" w:hAnsi="Stag Book"/>
                                <w:b/>
                                <w:sz w:val="22"/>
                              </w:rPr>
                            </w:pPr>
                            <w:r w:rsidRPr="00110C77">
                              <w:rPr>
                                <w:rFonts w:ascii="Stag Book" w:hAnsi="Stag Book"/>
                                <w:b/>
                                <w:sz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F532D" id="Cuadro de texto 36" o:spid="_x0000_s1036" style="position:absolute;left:0;text-align:left;margin-left:319.5pt;margin-top:41pt;width:31.5pt;height:2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" fillcolor="window" strokeweight=".5pt">
                <v:textbox>
                  <w:txbxContent>
                    <w:p w14:paraId="676FA00D" w14:textId="77777777" w:rsidR="00F36513" w:rsidRPr="00110C77" w:rsidRDefault="00F36513" w:rsidP="00110C77">
                      <w:pPr>
                        <w:jc w:val="both"/>
                        <w:rPr>
                          <w:rFonts w:ascii="Stag Book" w:hAnsi="Stag Book"/>
                          <w:b/>
                          <w:sz w:val="22"/>
                        </w:rPr>
                      </w:pPr>
                      <w:r w:rsidRPr="00110C77">
                        <w:rPr>
                          <w:rFonts w:ascii="Stag Book" w:hAnsi="Stag Book"/>
                          <w:b/>
                          <w:sz w:val="22"/>
                        </w:rPr>
                        <w:t>1</w:t>
                      </w:r>
                    </w:p>
                  </w:txbxContent>
                </v:textbox>
              </v:oval>
            </w:pict>
          </mc:Fallback>
        </mc:AlternateContent>
      </w:r>
      <w:r w:rsidRPr="00110C77">
        <w:rPr>
          <w:rFonts w:ascii="Stag Book" w:hAnsi="Stag Book"/>
          <w:noProof/>
          <w:sz w:val="22"/>
          <w:lang w:eastAsia="es-PE"/>
        </w:rPr>
        <w:drawing>
          <wp:inline distT="0" distB="0" distL="0" distR="0" wp14:anchorId="137B4E06" wp14:editId="1FCC1C74">
            <wp:extent cx="6115050" cy="3362325"/>
            <wp:effectExtent l="19050" t="19050" r="19050" b="285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362325"/>
                    </a:xfrm>
                    <a:prstGeom prst="rect">
                      <a:avLst/>
                    </a:prstGeom>
                    <a:noFill/>
                    <a:ln>
                      <a:solidFill>
                        <a:schemeClr val="accent1"/>
                      </a:solidFill>
                    </a:ln>
                  </pic:spPr>
                </pic:pic>
              </a:graphicData>
            </a:graphic>
          </wp:inline>
        </w:drawing>
      </w:r>
    </w:p>
    <w:p w14:paraId="7D3E2431" w14:textId="6504CCA3" w:rsidR="00110C77" w:rsidRPr="00110C77" w:rsidRDefault="00110C77" w:rsidP="00110C77">
      <w:pPr>
        <w:jc w:val="both"/>
        <w:rPr>
          <w:rFonts w:ascii="Stag Book" w:hAnsi="Stag Book"/>
          <w:sz w:val="22"/>
        </w:rPr>
      </w:pPr>
    </w:p>
    <w:p w14:paraId="2AAC0E1B" w14:textId="4A0F97CD" w:rsidR="00110C77" w:rsidRDefault="00110C77" w:rsidP="00110C77">
      <w:pPr>
        <w:jc w:val="both"/>
        <w:rPr>
          <w:rFonts w:ascii="Stag Book" w:hAnsi="Stag Book"/>
          <w:sz w:val="22"/>
        </w:rPr>
      </w:pPr>
      <w:r w:rsidRPr="00110C77">
        <w:rPr>
          <w:rFonts w:ascii="Stag Book" w:hAnsi="Stag Book"/>
          <w:sz w:val="22"/>
        </w:rPr>
        <w:t>Proceda a ingresar el usuario y contraseña del motor de base de datos.</w:t>
      </w:r>
    </w:p>
    <w:p w14:paraId="533F6F1C" w14:textId="77777777" w:rsidR="00110C77" w:rsidRPr="00110C77" w:rsidRDefault="00110C77" w:rsidP="00110C77">
      <w:pPr>
        <w:jc w:val="both"/>
        <w:rPr>
          <w:rFonts w:ascii="Stag Book" w:hAnsi="Stag Book"/>
          <w:sz w:val="22"/>
        </w:rPr>
      </w:pPr>
    </w:p>
    <w:p w14:paraId="450FFF6D" w14:textId="77777777" w:rsidR="00110C77" w:rsidRPr="00110C77" w:rsidRDefault="00110C77" w:rsidP="008701D5">
      <w:pPr>
        <w:pStyle w:val="Prrafodelista"/>
        <w:numPr>
          <w:ilvl w:val="0"/>
          <w:numId w:val="5"/>
        </w:numPr>
        <w:jc w:val="both"/>
        <w:rPr>
          <w:rFonts w:ascii="Stag Book" w:hAnsi="Stag Book"/>
          <w:sz w:val="22"/>
        </w:rPr>
      </w:pPr>
      <w:r w:rsidRPr="00110C77">
        <w:rPr>
          <w:rFonts w:ascii="Stag Book" w:hAnsi="Stag Book"/>
          <w:sz w:val="22"/>
        </w:rPr>
        <w:t xml:space="preserve">Ingrese Nombre del Perfil de Conexión, en este caso </w:t>
      </w:r>
      <w:r w:rsidRPr="00110C77">
        <w:rPr>
          <w:rFonts w:ascii="Stag Book" w:hAnsi="Stag Book"/>
          <w:b/>
          <w:sz w:val="22"/>
        </w:rPr>
        <w:t>LOCAL</w:t>
      </w:r>
      <w:r w:rsidRPr="00110C77">
        <w:rPr>
          <w:rFonts w:ascii="Stag Book" w:hAnsi="Stag Book"/>
          <w:sz w:val="22"/>
        </w:rPr>
        <w:t>.</w:t>
      </w:r>
    </w:p>
    <w:p w14:paraId="11C6C075" w14:textId="77777777" w:rsidR="00110C77" w:rsidRPr="00110C77" w:rsidRDefault="00110C77" w:rsidP="008701D5">
      <w:pPr>
        <w:pStyle w:val="Prrafodelista"/>
        <w:numPr>
          <w:ilvl w:val="0"/>
          <w:numId w:val="5"/>
        </w:numPr>
        <w:jc w:val="both"/>
        <w:rPr>
          <w:rFonts w:ascii="Stag Book" w:hAnsi="Stag Book"/>
          <w:b/>
          <w:sz w:val="22"/>
        </w:rPr>
      </w:pPr>
      <w:r w:rsidRPr="00110C77">
        <w:rPr>
          <w:rFonts w:ascii="Stag Book" w:hAnsi="Stag Book"/>
          <w:sz w:val="22"/>
        </w:rPr>
        <w:t xml:space="preserve">Ingrese el nombre de usuario, en este caso </w:t>
      </w:r>
      <w:r w:rsidRPr="00110C77">
        <w:rPr>
          <w:rFonts w:ascii="Stag Book" w:hAnsi="Stag Book"/>
          <w:b/>
          <w:sz w:val="22"/>
        </w:rPr>
        <w:t>SYSTEM</w:t>
      </w:r>
    </w:p>
    <w:p w14:paraId="10D20367" w14:textId="7156FE5D" w:rsidR="00110C77" w:rsidRDefault="00110C77" w:rsidP="008701D5">
      <w:pPr>
        <w:pStyle w:val="Prrafodelista"/>
        <w:numPr>
          <w:ilvl w:val="0"/>
          <w:numId w:val="5"/>
        </w:numPr>
        <w:jc w:val="both"/>
        <w:rPr>
          <w:rFonts w:ascii="Stag Book" w:hAnsi="Stag Book"/>
          <w:sz w:val="22"/>
        </w:rPr>
      </w:pPr>
      <w:r w:rsidRPr="00110C77">
        <w:rPr>
          <w:rFonts w:ascii="Stag Book" w:hAnsi="Stag Book"/>
          <w:sz w:val="22"/>
        </w:rPr>
        <w:t xml:space="preserve">Ingrese la contraseña, en este caso </w:t>
      </w:r>
      <w:r w:rsidRPr="00110C77">
        <w:rPr>
          <w:rFonts w:ascii="Stag Book" w:hAnsi="Stag Book"/>
          <w:b/>
          <w:sz w:val="22"/>
        </w:rPr>
        <w:t>123</w:t>
      </w:r>
      <w:r>
        <w:rPr>
          <w:rFonts w:ascii="Stag Book" w:hAnsi="Stag Book"/>
          <w:sz w:val="22"/>
        </w:rPr>
        <w:t xml:space="preserve">, </w:t>
      </w:r>
      <w:r w:rsidRPr="00110C77">
        <w:rPr>
          <w:rFonts w:ascii="Stag Book" w:hAnsi="Stag Book"/>
          <w:b/>
          <w:color w:val="FF0000"/>
          <w:sz w:val="22"/>
        </w:rPr>
        <w:t>según pasos de instalación</w:t>
      </w:r>
      <w:r>
        <w:rPr>
          <w:rFonts w:ascii="Stag Book" w:hAnsi="Stag Book"/>
          <w:sz w:val="22"/>
        </w:rPr>
        <w:t>.</w:t>
      </w:r>
    </w:p>
    <w:p w14:paraId="3169208F" w14:textId="04582DC5" w:rsidR="00BC1AA5" w:rsidRDefault="00BC1AA5" w:rsidP="008701D5">
      <w:pPr>
        <w:pStyle w:val="Prrafodelista"/>
        <w:numPr>
          <w:ilvl w:val="0"/>
          <w:numId w:val="5"/>
        </w:numPr>
        <w:jc w:val="both"/>
        <w:rPr>
          <w:rFonts w:ascii="Stag Book" w:hAnsi="Stag Book"/>
          <w:sz w:val="22"/>
        </w:rPr>
      </w:pPr>
      <w:r>
        <w:rPr>
          <w:rFonts w:ascii="Stag Book" w:hAnsi="Stag Book"/>
          <w:sz w:val="22"/>
        </w:rPr>
        <w:t xml:space="preserve">Proceda al Tipo de Conexión, en este caso: </w:t>
      </w:r>
      <w:r w:rsidRPr="00BC1AA5">
        <w:rPr>
          <w:rFonts w:ascii="Stag Book" w:hAnsi="Stag Book"/>
          <w:b/>
          <w:sz w:val="22"/>
        </w:rPr>
        <w:t>TNS</w:t>
      </w:r>
      <w:r>
        <w:rPr>
          <w:rFonts w:ascii="Stag Book" w:hAnsi="Stag Book"/>
          <w:sz w:val="22"/>
        </w:rPr>
        <w:t>.</w:t>
      </w:r>
    </w:p>
    <w:p w14:paraId="45E09830" w14:textId="632917F3" w:rsidR="00BC1AA5" w:rsidRPr="00110C77" w:rsidRDefault="00BC1AA5" w:rsidP="008701D5">
      <w:pPr>
        <w:pStyle w:val="Prrafodelista"/>
        <w:numPr>
          <w:ilvl w:val="0"/>
          <w:numId w:val="5"/>
        </w:numPr>
        <w:jc w:val="both"/>
        <w:rPr>
          <w:rFonts w:ascii="Stag Book" w:hAnsi="Stag Book"/>
          <w:sz w:val="22"/>
        </w:rPr>
      </w:pPr>
      <w:r>
        <w:rPr>
          <w:rFonts w:ascii="Stag Book" w:hAnsi="Stag Book"/>
          <w:sz w:val="22"/>
        </w:rPr>
        <w:t xml:space="preserve">Seleccione alias de la red, en este caso: </w:t>
      </w:r>
      <w:r w:rsidRPr="00BC1AA5">
        <w:rPr>
          <w:rFonts w:ascii="Stag Book" w:hAnsi="Stag Book"/>
          <w:b/>
          <w:sz w:val="22"/>
        </w:rPr>
        <w:t>XE</w:t>
      </w:r>
      <w:r>
        <w:rPr>
          <w:rFonts w:ascii="Stag Book" w:hAnsi="Stag Book"/>
          <w:sz w:val="22"/>
        </w:rPr>
        <w:t>.</w:t>
      </w:r>
    </w:p>
    <w:p w14:paraId="63D9310D" w14:textId="5001755E" w:rsidR="00110C77" w:rsidRPr="00110C77" w:rsidRDefault="00110C77" w:rsidP="008701D5">
      <w:pPr>
        <w:pStyle w:val="Prrafodelista"/>
        <w:numPr>
          <w:ilvl w:val="0"/>
          <w:numId w:val="5"/>
        </w:numPr>
        <w:jc w:val="both"/>
        <w:rPr>
          <w:rFonts w:ascii="Stag Book" w:hAnsi="Stag Book"/>
          <w:sz w:val="22"/>
        </w:rPr>
      </w:pPr>
      <w:r w:rsidRPr="00BC1AA5">
        <w:rPr>
          <w:rFonts w:ascii="Stag Book" w:hAnsi="Stag Book"/>
          <w:b/>
          <w:sz w:val="22"/>
        </w:rPr>
        <w:t>Probar la conexión</w:t>
      </w:r>
      <w:r w:rsidRPr="00110C77">
        <w:rPr>
          <w:rFonts w:ascii="Stag Book" w:hAnsi="Stag Book"/>
          <w:sz w:val="22"/>
        </w:rPr>
        <w:t xml:space="preserve">, cuando lo haga, </w:t>
      </w:r>
      <w:r w:rsidR="00BC1AA5" w:rsidRPr="00110C77">
        <w:rPr>
          <w:rFonts w:ascii="Stag Book" w:hAnsi="Stag Book"/>
          <w:sz w:val="22"/>
        </w:rPr>
        <w:t>observará</w:t>
      </w:r>
      <w:r w:rsidRPr="00110C77">
        <w:rPr>
          <w:rFonts w:ascii="Stag Book" w:hAnsi="Stag Book"/>
          <w:sz w:val="22"/>
        </w:rPr>
        <w:t xml:space="preserve"> al lado derecho de la ventana el mensaje “</w:t>
      </w:r>
      <w:r w:rsidRPr="00BC1AA5">
        <w:rPr>
          <w:rFonts w:ascii="Stag Book" w:hAnsi="Stag Book"/>
          <w:b/>
          <w:color w:val="000000" w:themeColor="text1"/>
          <w:sz w:val="22"/>
        </w:rPr>
        <w:t>Estado</w:t>
      </w:r>
      <w:r w:rsidRPr="00BC1AA5">
        <w:rPr>
          <w:rFonts w:ascii="Stag Book" w:hAnsi="Stag Book"/>
          <w:b/>
          <w:color w:val="FF0000"/>
          <w:sz w:val="22"/>
        </w:rPr>
        <w:t>: correcto</w:t>
      </w:r>
      <w:r w:rsidRPr="00110C77">
        <w:rPr>
          <w:rFonts w:ascii="Stag Book" w:hAnsi="Stag Book"/>
          <w:sz w:val="22"/>
        </w:rPr>
        <w:t xml:space="preserve">”, en caso contrario se </w:t>
      </w:r>
      <w:r w:rsidR="00BC1AA5" w:rsidRPr="00110C77">
        <w:rPr>
          <w:rFonts w:ascii="Stag Book" w:hAnsi="Stag Book"/>
          <w:sz w:val="22"/>
        </w:rPr>
        <w:t>visualizará</w:t>
      </w:r>
      <w:r w:rsidRPr="00110C77">
        <w:rPr>
          <w:rFonts w:ascii="Stag Book" w:hAnsi="Stag Book"/>
          <w:sz w:val="22"/>
        </w:rPr>
        <w:t xml:space="preserve"> un error.</w:t>
      </w:r>
    </w:p>
    <w:p w14:paraId="1E3BA720" w14:textId="77777777" w:rsidR="00110C77" w:rsidRPr="00110C77" w:rsidRDefault="00110C77" w:rsidP="008701D5">
      <w:pPr>
        <w:pStyle w:val="Prrafodelista"/>
        <w:numPr>
          <w:ilvl w:val="0"/>
          <w:numId w:val="5"/>
        </w:numPr>
        <w:jc w:val="both"/>
        <w:rPr>
          <w:rFonts w:ascii="Stag Book" w:hAnsi="Stag Book"/>
          <w:sz w:val="22"/>
        </w:rPr>
      </w:pPr>
      <w:r w:rsidRPr="00110C77">
        <w:rPr>
          <w:rFonts w:ascii="Stag Book" w:hAnsi="Stag Book"/>
          <w:sz w:val="22"/>
        </w:rPr>
        <w:t>Mensaje: “</w:t>
      </w:r>
      <w:r w:rsidRPr="00BC1AA5">
        <w:rPr>
          <w:rFonts w:ascii="Stag Book" w:hAnsi="Stag Book"/>
          <w:b/>
          <w:sz w:val="22"/>
        </w:rPr>
        <w:t>Estado Correcto</w:t>
      </w:r>
      <w:r w:rsidRPr="00110C77">
        <w:rPr>
          <w:rFonts w:ascii="Stag Book" w:hAnsi="Stag Book"/>
          <w:sz w:val="22"/>
        </w:rPr>
        <w:t>”, resultado de prueba.</w:t>
      </w:r>
    </w:p>
    <w:p w14:paraId="71874393" w14:textId="2F8A053D" w:rsidR="00110C77" w:rsidRPr="00110C77" w:rsidRDefault="00BC1AA5" w:rsidP="008631A4">
      <w:pPr>
        <w:jc w:val="both"/>
        <w:rPr>
          <w:rFonts w:ascii="Stag Book" w:hAnsi="Stag Book"/>
          <w:sz w:val="22"/>
        </w:rPr>
      </w:pPr>
      <w:r>
        <w:rPr>
          <w:rFonts w:ascii="Stag Book" w:hAnsi="Stag Book"/>
          <w:sz w:val="22"/>
        </w:rPr>
        <w:t xml:space="preserve">Click en el botón </w:t>
      </w:r>
      <w:r w:rsidR="00110C77" w:rsidRPr="00BC1AA5">
        <w:rPr>
          <w:rFonts w:ascii="Stag Book" w:hAnsi="Stag Book"/>
          <w:b/>
          <w:sz w:val="22"/>
        </w:rPr>
        <w:t>Conectar</w:t>
      </w:r>
      <w:r w:rsidR="00110C77" w:rsidRPr="00110C77">
        <w:rPr>
          <w:rFonts w:ascii="Stag Book" w:hAnsi="Stag Book"/>
          <w:sz w:val="22"/>
        </w:rPr>
        <w:t>. Para finalizar el proceso de conexión.</w:t>
      </w:r>
    </w:p>
    <w:p w14:paraId="042B74D1" w14:textId="2007429A" w:rsidR="00110C77" w:rsidRPr="00110C77" w:rsidRDefault="00110C77" w:rsidP="00110C77">
      <w:pPr>
        <w:jc w:val="both"/>
        <w:rPr>
          <w:rFonts w:ascii="Stag Book" w:hAnsi="Stag Book"/>
          <w:sz w:val="22"/>
        </w:rPr>
      </w:pPr>
    </w:p>
    <w:p w14:paraId="77DF2A65" w14:textId="08E50862" w:rsidR="00110C77" w:rsidRPr="00110C77" w:rsidRDefault="00110C77" w:rsidP="00110C77">
      <w:pPr>
        <w:jc w:val="both"/>
        <w:rPr>
          <w:rFonts w:ascii="Stag Book" w:hAnsi="Stag Book"/>
          <w:sz w:val="22"/>
        </w:rPr>
      </w:pPr>
    </w:p>
    <w:p w14:paraId="340C8485" w14:textId="152F7343" w:rsidR="00110C77" w:rsidRPr="008631A4" w:rsidRDefault="00110C77" w:rsidP="008631A4">
      <w:pPr>
        <w:jc w:val="both"/>
        <w:rPr>
          <w:rFonts w:ascii="Stag Book" w:hAnsi="Stag Book"/>
          <w:sz w:val="22"/>
        </w:rPr>
      </w:pPr>
    </w:p>
    <w:p w14:paraId="58658557" w14:textId="0C4F9299" w:rsidR="00110C77" w:rsidRPr="008631A4" w:rsidRDefault="00110C77" w:rsidP="008631A4">
      <w:pPr>
        <w:jc w:val="both"/>
        <w:rPr>
          <w:rFonts w:ascii="Stag Book" w:hAnsi="Stag Book"/>
          <w:sz w:val="22"/>
        </w:rPr>
      </w:pPr>
    </w:p>
    <w:p w14:paraId="63B79C4C" w14:textId="4DFAB70E" w:rsidR="00110C77" w:rsidRPr="008631A4" w:rsidRDefault="00110C77" w:rsidP="008631A4">
      <w:pPr>
        <w:jc w:val="both"/>
        <w:rPr>
          <w:rFonts w:ascii="Stag Book" w:hAnsi="Stag Book"/>
          <w:sz w:val="22"/>
        </w:rPr>
      </w:pPr>
    </w:p>
    <w:p w14:paraId="264D8202" w14:textId="1806AB5F" w:rsidR="00110C77" w:rsidRPr="008631A4" w:rsidRDefault="00110C77" w:rsidP="008631A4">
      <w:pPr>
        <w:jc w:val="both"/>
        <w:rPr>
          <w:rFonts w:ascii="Stag Book" w:hAnsi="Stag Book"/>
          <w:sz w:val="22"/>
        </w:rPr>
      </w:pPr>
    </w:p>
    <w:p w14:paraId="52E92CBC" w14:textId="77AF973F" w:rsidR="00110C77" w:rsidRPr="008631A4" w:rsidRDefault="00110C77" w:rsidP="008631A4">
      <w:pPr>
        <w:jc w:val="both"/>
        <w:rPr>
          <w:rFonts w:ascii="Stag Book" w:hAnsi="Stag Book"/>
          <w:sz w:val="22"/>
        </w:rPr>
      </w:pPr>
    </w:p>
    <w:p w14:paraId="264A3C5B" w14:textId="2D41574D" w:rsidR="00110C77" w:rsidRPr="008631A4" w:rsidRDefault="00110C77" w:rsidP="008631A4">
      <w:pPr>
        <w:jc w:val="both"/>
        <w:rPr>
          <w:rFonts w:ascii="Stag Book" w:hAnsi="Stag Book"/>
          <w:sz w:val="22"/>
        </w:rPr>
      </w:pPr>
    </w:p>
    <w:p w14:paraId="3EBEEA82" w14:textId="71047DEB" w:rsidR="00110C77" w:rsidRPr="008631A4" w:rsidRDefault="00110C77" w:rsidP="008631A4">
      <w:pPr>
        <w:jc w:val="both"/>
        <w:rPr>
          <w:rFonts w:ascii="Stag Book" w:hAnsi="Stag Book"/>
          <w:sz w:val="22"/>
        </w:rPr>
      </w:pPr>
    </w:p>
    <w:p w14:paraId="545F97BB" w14:textId="673ADBF9" w:rsidR="00110C77" w:rsidRPr="008631A4" w:rsidRDefault="00110C77" w:rsidP="008631A4">
      <w:pPr>
        <w:jc w:val="both"/>
        <w:rPr>
          <w:rFonts w:ascii="Stag Book" w:hAnsi="Stag Book"/>
          <w:sz w:val="22"/>
        </w:rPr>
      </w:pPr>
    </w:p>
    <w:p w14:paraId="5815D9E4" w14:textId="31F9BB0D" w:rsidR="00110C77" w:rsidRPr="008631A4" w:rsidRDefault="00110C77" w:rsidP="008631A4">
      <w:pPr>
        <w:jc w:val="both"/>
        <w:rPr>
          <w:rFonts w:ascii="Stag Book" w:hAnsi="Stag Book"/>
          <w:sz w:val="22"/>
        </w:rPr>
      </w:pPr>
    </w:p>
    <w:p w14:paraId="5489B2CB" w14:textId="403A0CB9" w:rsidR="00110C77" w:rsidRPr="008631A4" w:rsidRDefault="00110C77" w:rsidP="008631A4">
      <w:pPr>
        <w:jc w:val="both"/>
        <w:rPr>
          <w:rFonts w:ascii="Stag Book" w:hAnsi="Stag Book"/>
          <w:sz w:val="22"/>
        </w:rPr>
      </w:pPr>
    </w:p>
    <w:p w14:paraId="0E06F1D2" w14:textId="33E3DCE6" w:rsidR="00110C77" w:rsidRPr="008631A4" w:rsidRDefault="00110C77" w:rsidP="008631A4">
      <w:pPr>
        <w:jc w:val="both"/>
        <w:rPr>
          <w:rFonts w:ascii="Stag Book" w:hAnsi="Stag Book"/>
          <w:sz w:val="22"/>
        </w:rPr>
      </w:pPr>
    </w:p>
    <w:p w14:paraId="479E3347" w14:textId="674BBD43" w:rsidR="00110C77" w:rsidRPr="008631A4" w:rsidRDefault="00110C77" w:rsidP="008631A4">
      <w:pPr>
        <w:jc w:val="both"/>
        <w:rPr>
          <w:rFonts w:ascii="Stag Book" w:hAnsi="Stag Book"/>
          <w:sz w:val="22"/>
        </w:rPr>
      </w:pPr>
    </w:p>
    <w:p w14:paraId="5FA8A24F" w14:textId="4149F864" w:rsidR="00110C77" w:rsidRPr="008631A4" w:rsidRDefault="00110C77" w:rsidP="008631A4">
      <w:pPr>
        <w:jc w:val="both"/>
        <w:rPr>
          <w:rFonts w:ascii="Stag Book" w:hAnsi="Stag Book"/>
          <w:sz w:val="22"/>
        </w:rPr>
      </w:pPr>
    </w:p>
    <w:p w14:paraId="4DCAEA45" w14:textId="772BDBE4" w:rsidR="00110C77" w:rsidRPr="008631A4" w:rsidRDefault="00110C77" w:rsidP="008631A4">
      <w:pPr>
        <w:jc w:val="both"/>
        <w:rPr>
          <w:rFonts w:ascii="Stag Book" w:hAnsi="Stag Book"/>
          <w:sz w:val="22"/>
        </w:rPr>
      </w:pPr>
    </w:p>
    <w:p w14:paraId="689FB023" w14:textId="66A58110" w:rsidR="00110C77" w:rsidRPr="008631A4" w:rsidRDefault="00110C77" w:rsidP="008631A4">
      <w:pPr>
        <w:jc w:val="both"/>
        <w:rPr>
          <w:rFonts w:ascii="Stag Book" w:hAnsi="Stag Book"/>
          <w:sz w:val="22"/>
        </w:rPr>
      </w:pPr>
    </w:p>
    <w:p w14:paraId="765526D7" w14:textId="13F6F18A" w:rsidR="00110C77" w:rsidRPr="008631A4" w:rsidRDefault="00110C77" w:rsidP="008631A4">
      <w:pPr>
        <w:jc w:val="both"/>
        <w:rPr>
          <w:rFonts w:ascii="Stag Book" w:hAnsi="Stag Book"/>
          <w:sz w:val="22"/>
        </w:rPr>
      </w:pPr>
    </w:p>
    <w:p w14:paraId="0C226B96" w14:textId="63311712" w:rsidR="008631A4" w:rsidRPr="008631A4" w:rsidRDefault="008631A4" w:rsidP="008631A4">
      <w:pPr>
        <w:jc w:val="both"/>
        <w:rPr>
          <w:rFonts w:ascii="Stag Book" w:hAnsi="Stag Book"/>
          <w:sz w:val="22"/>
        </w:rPr>
      </w:pPr>
      <w:r w:rsidRPr="008631A4">
        <w:rPr>
          <w:rFonts w:ascii="Stag Book" w:hAnsi="Stag Book"/>
          <w:sz w:val="22"/>
        </w:rPr>
        <w:lastRenderedPageBreak/>
        <w:t>Entorno conectado de SQL</w:t>
      </w:r>
      <w:r>
        <w:rPr>
          <w:rFonts w:ascii="Stag Book" w:hAnsi="Stag Book"/>
          <w:sz w:val="22"/>
        </w:rPr>
        <w:t xml:space="preserve"> Developer</w:t>
      </w:r>
      <w:r w:rsidRPr="008631A4">
        <w:rPr>
          <w:rFonts w:ascii="Stag Book" w:hAnsi="Stag Book"/>
          <w:sz w:val="22"/>
        </w:rPr>
        <w:t>.  Listo para trabajar con Oracle.</w:t>
      </w:r>
    </w:p>
    <w:p w14:paraId="1F861A15" w14:textId="69A27314" w:rsidR="008631A4" w:rsidRPr="008631A4" w:rsidRDefault="008631A4" w:rsidP="008631A4">
      <w:pPr>
        <w:jc w:val="both"/>
        <w:rPr>
          <w:rFonts w:ascii="Stag Book" w:hAnsi="Stag Book"/>
          <w:sz w:val="22"/>
        </w:rPr>
      </w:pPr>
      <w:r w:rsidRPr="008631A4">
        <w:rPr>
          <w:rFonts w:ascii="Stag Book" w:hAnsi="Stag Book"/>
          <w:noProof/>
          <w:sz w:val="22"/>
          <w:lang w:eastAsia="es-PE"/>
        </w:rPr>
        <w:drawing>
          <wp:anchor distT="0" distB="0" distL="114300" distR="114300" simplePos="0" relativeHeight="251719680" behindDoc="0" locked="0" layoutInCell="1" allowOverlap="1" wp14:anchorId="1E911489" wp14:editId="746C468F">
            <wp:simplePos x="0" y="0"/>
            <wp:positionH relativeFrom="margin">
              <wp:posOffset>-13335</wp:posOffset>
            </wp:positionH>
            <wp:positionV relativeFrom="paragraph">
              <wp:posOffset>50800</wp:posOffset>
            </wp:positionV>
            <wp:extent cx="6115050" cy="3362325"/>
            <wp:effectExtent l="19050" t="19050" r="19050" b="2857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3623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6A36121" w14:textId="77777777" w:rsidR="008631A4" w:rsidRPr="008631A4" w:rsidRDefault="008631A4" w:rsidP="008631A4">
      <w:pPr>
        <w:jc w:val="both"/>
        <w:rPr>
          <w:rFonts w:ascii="Stag Book" w:hAnsi="Stag Book"/>
          <w:sz w:val="22"/>
        </w:rPr>
      </w:pPr>
    </w:p>
    <w:p w14:paraId="74D23675" w14:textId="77777777" w:rsidR="008631A4" w:rsidRPr="008631A4" w:rsidRDefault="008631A4" w:rsidP="008631A4">
      <w:pPr>
        <w:jc w:val="both"/>
        <w:rPr>
          <w:rFonts w:ascii="Stag Book" w:hAnsi="Stag Book"/>
          <w:sz w:val="22"/>
        </w:rPr>
      </w:pPr>
    </w:p>
    <w:p w14:paraId="3F800FEE" w14:textId="77777777" w:rsidR="008631A4" w:rsidRPr="008631A4" w:rsidRDefault="008631A4" w:rsidP="008631A4">
      <w:pPr>
        <w:jc w:val="both"/>
        <w:rPr>
          <w:rFonts w:ascii="Stag Book" w:hAnsi="Stag Book"/>
          <w:sz w:val="22"/>
        </w:rPr>
      </w:pPr>
    </w:p>
    <w:p w14:paraId="2EEFE6D1" w14:textId="77777777" w:rsidR="008631A4" w:rsidRPr="008631A4" w:rsidRDefault="008631A4" w:rsidP="008631A4">
      <w:pPr>
        <w:jc w:val="both"/>
        <w:rPr>
          <w:rFonts w:ascii="Stag Book" w:hAnsi="Stag Book"/>
          <w:sz w:val="22"/>
        </w:rPr>
      </w:pPr>
    </w:p>
    <w:p w14:paraId="4476B319" w14:textId="77777777" w:rsidR="008631A4" w:rsidRPr="008631A4" w:rsidRDefault="008631A4" w:rsidP="008631A4">
      <w:pPr>
        <w:jc w:val="both"/>
        <w:rPr>
          <w:rFonts w:ascii="Stag Book" w:hAnsi="Stag Book"/>
          <w:sz w:val="22"/>
        </w:rPr>
      </w:pPr>
    </w:p>
    <w:p w14:paraId="18C19163" w14:textId="77777777" w:rsidR="008631A4" w:rsidRPr="008631A4" w:rsidRDefault="008631A4" w:rsidP="008631A4">
      <w:pPr>
        <w:jc w:val="both"/>
        <w:rPr>
          <w:rFonts w:ascii="Stag Book" w:hAnsi="Stag Book"/>
          <w:sz w:val="22"/>
        </w:rPr>
      </w:pPr>
    </w:p>
    <w:p w14:paraId="54F34B7F" w14:textId="77777777" w:rsidR="008631A4" w:rsidRPr="008631A4" w:rsidRDefault="008631A4" w:rsidP="008631A4">
      <w:pPr>
        <w:jc w:val="both"/>
        <w:rPr>
          <w:rFonts w:ascii="Stag Book" w:hAnsi="Stag Book"/>
          <w:sz w:val="22"/>
        </w:rPr>
      </w:pPr>
    </w:p>
    <w:p w14:paraId="14A41A63" w14:textId="77777777" w:rsidR="008631A4" w:rsidRPr="008631A4" w:rsidRDefault="008631A4" w:rsidP="008631A4">
      <w:pPr>
        <w:jc w:val="both"/>
        <w:rPr>
          <w:rFonts w:ascii="Stag Book" w:hAnsi="Stag Book"/>
          <w:sz w:val="22"/>
        </w:rPr>
      </w:pPr>
    </w:p>
    <w:p w14:paraId="7694F3DF" w14:textId="77777777" w:rsidR="008631A4" w:rsidRPr="008631A4" w:rsidRDefault="008631A4" w:rsidP="008631A4">
      <w:pPr>
        <w:jc w:val="both"/>
        <w:rPr>
          <w:rFonts w:ascii="Stag Book" w:hAnsi="Stag Book"/>
          <w:sz w:val="22"/>
        </w:rPr>
      </w:pPr>
    </w:p>
    <w:p w14:paraId="4B5C9CC9" w14:textId="77777777" w:rsidR="008631A4" w:rsidRPr="008631A4" w:rsidRDefault="008631A4" w:rsidP="008631A4">
      <w:pPr>
        <w:jc w:val="both"/>
        <w:rPr>
          <w:rFonts w:ascii="Stag Book" w:hAnsi="Stag Book"/>
          <w:sz w:val="22"/>
        </w:rPr>
      </w:pPr>
    </w:p>
    <w:p w14:paraId="3AF79EB7" w14:textId="77777777" w:rsidR="008631A4" w:rsidRPr="008631A4" w:rsidRDefault="008631A4" w:rsidP="008631A4">
      <w:pPr>
        <w:jc w:val="both"/>
        <w:rPr>
          <w:rFonts w:ascii="Stag Book" w:hAnsi="Stag Book"/>
          <w:sz w:val="22"/>
        </w:rPr>
      </w:pPr>
    </w:p>
    <w:p w14:paraId="4890A833" w14:textId="77777777" w:rsidR="008631A4" w:rsidRPr="008631A4" w:rsidRDefault="008631A4" w:rsidP="008631A4">
      <w:pPr>
        <w:jc w:val="both"/>
        <w:rPr>
          <w:rFonts w:ascii="Stag Book" w:hAnsi="Stag Book"/>
          <w:sz w:val="22"/>
        </w:rPr>
      </w:pPr>
    </w:p>
    <w:p w14:paraId="70917E92" w14:textId="77777777" w:rsidR="008631A4" w:rsidRPr="008631A4" w:rsidRDefault="008631A4" w:rsidP="008631A4">
      <w:pPr>
        <w:jc w:val="both"/>
        <w:rPr>
          <w:rFonts w:ascii="Stag Book" w:hAnsi="Stag Book"/>
          <w:sz w:val="22"/>
        </w:rPr>
      </w:pPr>
    </w:p>
    <w:p w14:paraId="18B1A346" w14:textId="77777777" w:rsidR="008631A4" w:rsidRPr="008631A4" w:rsidRDefault="008631A4" w:rsidP="008631A4">
      <w:pPr>
        <w:jc w:val="both"/>
        <w:rPr>
          <w:rFonts w:ascii="Stag Book" w:hAnsi="Stag Book"/>
          <w:sz w:val="22"/>
        </w:rPr>
      </w:pPr>
    </w:p>
    <w:p w14:paraId="71D16E32" w14:textId="77777777" w:rsidR="008631A4" w:rsidRPr="008631A4" w:rsidRDefault="008631A4" w:rsidP="008631A4">
      <w:pPr>
        <w:jc w:val="both"/>
        <w:rPr>
          <w:rFonts w:ascii="Stag Book" w:hAnsi="Stag Book"/>
          <w:sz w:val="22"/>
        </w:rPr>
      </w:pPr>
    </w:p>
    <w:p w14:paraId="0A7D7618" w14:textId="77777777" w:rsidR="008631A4" w:rsidRPr="008631A4" w:rsidRDefault="008631A4" w:rsidP="008631A4">
      <w:pPr>
        <w:jc w:val="both"/>
        <w:rPr>
          <w:rFonts w:ascii="Stag Book" w:hAnsi="Stag Book"/>
          <w:sz w:val="22"/>
        </w:rPr>
      </w:pPr>
    </w:p>
    <w:p w14:paraId="0A282900" w14:textId="77777777" w:rsidR="008631A4" w:rsidRPr="008631A4" w:rsidRDefault="008631A4" w:rsidP="008631A4">
      <w:pPr>
        <w:jc w:val="both"/>
        <w:rPr>
          <w:rFonts w:ascii="Stag Book" w:hAnsi="Stag Book"/>
          <w:sz w:val="22"/>
        </w:rPr>
      </w:pPr>
    </w:p>
    <w:p w14:paraId="41B993E8" w14:textId="77777777" w:rsidR="008631A4" w:rsidRPr="008631A4" w:rsidRDefault="008631A4" w:rsidP="008631A4">
      <w:pPr>
        <w:jc w:val="both"/>
        <w:rPr>
          <w:rFonts w:ascii="Stag Book" w:hAnsi="Stag Book"/>
          <w:sz w:val="22"/>
        </w:rPr>
      </w:pPr>
    </w:p>
    <w:p w14:paraId="076BF9E3" w14:textId="77777777" w:rsidR="008631A4" w:rsidRDefault="008631A4" w:rsidP="008631A4">
      <w:pPr>
        <w:jc w:val="both"/>
        <w:rPr>
          <w:rFonts w:ascii="Stag Book" w:hAnsi="Stag Book"/>
          <w:sz w:val="22"/>
        </w:rPr>
      </w:pPr>
    </w:p>
    <w:p w14:paraId="039CED44" w14:textId="6C579C05" w:rsidR="00110C77" w:rsidRPr="008631A4" w:rsidRDefault="00110C77" w:rsidP="008631A4">
      <w:pPr>
        <w:jc w:val="both"/>
        <w:rPr>
          <w:rFonts w:ascii="Stag Book" w:hAnsi="Stag Book"/>
          <w:sz w:val="22"/>
        </w:rPr>
      </w:pPr>
    </w:p>
    <w:p w14:paraId="7809534A" w14:textId="4058B9FF" w:rsidR="00110C77" w:rsidRPr="008631A4" w:rsidRDefault="00110C77" w:rsidP="008631A4">
      <w:pPr>
        <w:jc w:val="both"/>
        <w:rPr>
          <w:rFonts w:ascii="Stag Book" w:hAnsi="Stag Book"/>
          <w:sz w:val="22"/>
        </w:rPr>
      </w:pPr>
    </w:p>
    <w:p w14:paraId="1554E5DA" w14:textId="77777777" w:rsidR="00601DE5" w:rsidRPr="008631A4" w:rsidRDefault="00601DE5" w:rsidP="008631A4">
      <w:pPr>
        <w:jc w:val="both"/>
        <w:rPr>
          <w:rFonts w:ascii="Stag Book" w:hAnsi="Stag Book"/>
          <w:sz w:val="22"/>
        </w:rPr>
      </w:pPr>
    </w:p>
    <w:p w14:paraId="1C79F47A" w14:textId="2ED8133D" w:rsidR="0072671F" w:rsidRDefault="0072671F" w:rsidP="00DD7CB3">
      <w:pPr>
        <w:jc w:val="both"/>
        <w:rPr>
          <w:rFonts w:ascii="Stag Book" w:hAnsi="Stag Book"/>
          <w:sz w:val="22"/>
        </w:rPr>
      </w:pPr>
    </w:p>
    <w:p w14:paraId="3266DBA2" w14:textId="5ED8F7B1" w:rsidR="0072671F" w:rsidRDefault="0072671F" w:rsidP="00DD7CB3">
      <w:pPr>
        <w:jc w:val="both"/>
        <w:rPr>
          <w:rFonts w:ascii="Stag Book" w:hAnsi="Stag Book"/>
          <w:sz w:val="22"/>
        </w:rPr>
      </w:pPr>
    </w:p>
    <w:p w14:paraId="44A32242" w14:textId="5716EE4A" w:rsidR="0072671F" w:rsidRDefault="0072671F" w:rsidP="00DD7CB3">
      <w:pPr>
        <w:jc w:val="both"/>
        <w:rPr>
          <w:rFonts w:ascii="Stag Book" w:hAnsi="Stag Book"/>
          <w:sz w:val="22"/>
        </w:rPr>
      </w:pPr>
    </w:p>
    <w:p w14:paraId="25C080CC" w14:textId="7453D0A7" w:rsidR="0072671F" w:rsidRDefault="0072671F" w:rsidP="00DD7CB3">
      <w:pPr>
        <w:jc w:val="both"/>
        <w:rPr>
          <w:rFonts w:ascii="Stag Book" w:hAnsi="Stag Book"/>
          <w:sz w:val="22"/>
        </w:rPr>
      </w:pPr>
    </w:p>
    <w:p w14:paraId="4E788017" w14:textId="7A479071" w:rsidR="0072671F" w:rsidRDefault="0072671F" w:rsidP="00DD7CB3">
      <w:pPr>
        <w:jc w:val="both"/>
        <w:rPr>
          <w:rFonts w:ascii="Stag Book" w:hAnsi="Stag Book"/>
          <w:sz w:val="22"/>
        </w:rPr>
      </w:pPr>
    </w:p>
    <w:p w14:paraId="267D4566" w14:textId="7D77DDD7" w:rsidR="0072671F" w:rsidRDefault="0072671F" w:rsidP="00DD7CB3">
      <w:pPr>
        <w:jc w:val="both"/>
        <w:rPr>
          <w:rFonts w:ascii="Stag Book" w:hAnsi="Stag Book"/>
          <w:sz w:val="22"/>
        </w:rPr>
      </w:pPr>
    </w:p>
    <w:p w14:paraId="4EB89B6A" w14:textId="3A5FA7AC" w:rsidR="00DB67FB" w:rsidRDefault="00DB67FB" w:rsidP="00DF5485">
      <w:pPr>
        <w:jc w:val="both"/>
        <w:rPr>
          <w:rFonts w:ascii="Arial" w:hAnsi="Arial" w:cs="Arial"/>
          <w:b/>
          <w:bCs/>
          <w:noProof/>
          <w:color w:val="6F01EE"/>
          <w:lang w:eastAsia="es-MX"/>
        </w:rPr>
      </w:pPr>
    </w:p>
    <w:p w14:paraId="02B03C91" w14:textId="3BDFEC18" w:rsidR="00F36513" w:rsidRDefault="00F36513" w:rsidP="00DF5485">
      <w:pPr>
        <w:jc w:val="both"/>
        <w:rPr>
          <w:rFonts w:ascii="Arial" w:hAnsi="Arial" w:cs="Arial"/>
          <w:b/>
          <w:bCs/>
          <w:noProof/>
          <w:color w:val="6F01EE"/>
          <w:lang w:eastAsia="es-MX"/>
        </w:rPr>
      </w:pPr>
    </w:p>
    <w:p w14:paraId="18712E8F" w14:textId="298385DA" w:rsidR="00F36513" w:rsidRDefault="00F36513" w:rsidP="00DF5485">
      <w:pPr>
        <w:jc w:val="both"/>
        <w:rPr>
          <w:rFonts w:ascii="Arial" w:hAnsi="Arial" w:cs="Arial"/>
          <w:b/>
          <w:bCs/>
          <w:noProof/>
          <w:color w:val="6F01EE"/>
          <w:lang w:eastAsia="es-MX"/>
        </w:rPr>
      </w:pPr>
    </w:p>
    <w:p w14:paraId="35B2B956" w14:textId="54859707" w:rsidR="00F36513" w:rsidRDefault="00F36513" w:rsidP="00DF5485">
      <w:pPr>
        <w:jc w:val="both"/>
        <w:rPr>
          <w:rFonts w:ascii="Arial" w:hAnsi="Arial" w:cs="Arial"/>
          <w:b/>
          <w:bCs/>
          <w:noProof/>
          <w:color w:val="6F01EE"/>
          <w:lang w:eastAsia="es-MX"/>
        </w:rPr>
      </w:pPr>
    </w:p>
    <w:p w14:paraId="23FFDBD5" w14:textId="77777777" w:rsidR="00F36513" w:rsidRDefault="00F36513" w:rsidP="00DF5485">
      <w:pPr>
        <w:jc w:val="both"/>
        <w:rPr>
          <w:rFonts w:ascii="Arial" w:hAnsi="Arial" w:cs="Arial"/>
          <w:bCs/>
          <w:noProof/>
          <w:color w:val="000000"/>
          <w:lang w:eastAsia="es-PE"/>
        </w:rPr>
      </w:pPr>
    </w:p>
    <w:p w14:paraId="6D8B0A63" w14:textId="75555A48" w:rsidR="00DB67FB" w:rsidRDefault="00DB67FB" w:rsidP="00DF5485">
      <w:pPr>
        <w:jc w:val="both"/>
        <w:rPr>
          <w:rFonts w:ascii="Arial" w:hAnsi="Arial" w:cs="Arial"/>
          <w:bCs/>
          <w:noProof/>
          <w:color w:val="000000"/>
          <w:lang w:eastAsia="es-PE"/>
        </w:rPr>
      </w:pPr>
    </w:p>
    <w:p w14:paraId="66758160" w14:textId="12F9E924" w:rsidR="00DB67FB" w:rsidRDefault="00DB67FB" w:rsidP="00DF5485">
      <w:pPr>
        <w:jc w:val="both"/>
        <w:rPr>
          <w:rFonts w:ascii="Arial" w:hAnsi="Arial" w:cs="Arial"/>
          <w:b/>
          <w:bCs/>
          <w:color w:val="E72A26"/>
          <w:sz w:val="32"/>
          <w:szCs w:val="32"/>
        </w:rPr>
      </w:pPr>
    </w:p>
    <w:p w14:paraId="1871B8D6" w14:textId="586459E8" w:rsidR="004863E2" w:rsidRDefault="004863E2" w:rsidP="00DF5485">
      <w:pPr>
        <w:jc w:val="both"/>
        <w:rPr>
          <w:rFonts w:ascii="Arial" w:hAnsi="Arial" w:cs="Arial"/>
          <w:b/>
          <w:bCs/>
          <w:color w:val="E72A26"/>
          <w:sz w:val="32"/>
          <w:szCs w:val="32"/>
        </w:rPr>
      </w:pPr>
    </w:p>
    <w:p w14:paraId="1CD9F85E" w14:textId="0A0DDD97" w:rsidR="004863E2" w:rsidRDefault="004863E2" w:rsidP="00DF5485">
      <w:pPr>
        <w:jc w:val="both"/>
        <w:rPr>
          <w:rFonts w:ascii="Arial" w:hAnsi="Arial" w:cs="Arial"/>
          <w:b/>
          <w:bCs/>
          <w:color w:val="E72A26"/>
          <w:sz w:val="32"/>
          <w:szCs w:val="32"/>
        </w:rPr>
      </w:pPr>
    </w:p>
    <w:p w14:paraId="50FA97C9" w14:textId="790F9AE5" w:rsidR="004863E2" w:rsidRDefault="004863E2" w:rsidP="00DF5485">
      <w:pPr>
        <w:jc w:val="both"/>
        <w:rPr>
          <w:rFonts w:ascii="Arial" w:hAnsi="Arial" w:cs="Arial"/>
          <w:b/>
          <w:bCs/>
          <w:color w:val="E72A26"/>
          <w:sz w:val="32"/>
          <w:szCs w:val="32"/>
        </w:rPr>
      </w:pPr>
    </w:p>
    <w:p w14:paraId="66B62D83" w14:textId="64CE8DFD" w:rsidR="004863E2" w:rsidRDefault="004863E2" w:rsidP="00DF5485">
      <w:pPr>
        <w:jc w:val="both"/>
        <w:rPr>
          <w:rFonts w:ascii="Arial" w:hAnsi="Arial" w:cs="Arial"/>
          <w:b/>
          <w:bCs/>
          <w:color w:val="E72A26"/>
          <w:sz w:val="32"/>
          <w:szCs w:val="32"/>
        </w:rPr>
      </w:pPr>
    </w:p>
    <w:p w14:paraId="632A042A" w14:textId="1D9F030A" w:rsidR="004863E2" w:rsidRDefault="004863E2" w:rsidP="00DF5485">
      <w:pPr>
        <w:jc w:val="both"/>
        <w:rPr>
          <w:rFonts w:ascii="Arial" w:hAnsi="Arial" w:cs="Arial"/>
          <w:b/>
          <w:bCs/>
          <w:color w:val="E72A26"/>
          <w:sz w:val="32"/>
          <w:szCs w:val="32"/>
        </w:rPr>
      </w:pPr>
    </w:p>
    <w:p w14:paraId="78445F63" w14:textId="457EBE78" w:rsidR="004863E2" w:rsidRDefault="004863E2" w:rsidP="00DF5485">
      <w:pPr>
        <w:jc w:val="both"/>
        <w:rPr>
          <w:rFonts w:ascii="Arial" w:hAnsi="Arial" w:cs="Arial"/>
          <w:b/>
          <w:bCs/>
          <w:color w:val="E72A26"/>
          <w:sz w:val="32"/>
          <w:szCs w:val="32"/>
        </w:rPr>
      </w:pPr>
    </w:p>
    <w:p w14:paraId="2A5DDEE2" w14:textId="39CBD68A" w:rsidR="004863E2" w:rsidRDefault="004863E2" w:rsidP="00DF5485">
      <w:pPr>
        <w:jc w:val="both"/>
        <w:rPr>
          <w:rFonts w:ascii="Arial" w:hAnsi="Arial" w:cs="Arial"/>
          <w:b/>
          <w:bCs/>
          <w:color w:val="E72A26"/>
          <w:sz w:val="32"/>
          <w:szCs w:val="32"/>
        </w:rPr>
      </w:pPr>
    </w:p>
    <w:p w14:paraId="5BF2303E" w14:textId="61ABDA85" w:rsidR="004863E2" w:rsidRDefault="004863E2" w:rsidP="00DF5485">
      <w:pPr>
        <w:jc w:val="both"/>
        <w:rPr>
          <w:rFonts w:ascii="Arial" w:hAnsi="Arial" w:cs="Arial"/>
          <w:b/>
          <w:bCs/>
          <w:color w:val="E72A26"/>
          <w:sz w:val="32"/>
          <w:szCs w:val="32"/>
        </w:rPr>
      </w:pPr>
    </w:p>
    <w:p w14:paraId="18EB1BA7" w14:textId="4E5BABE2" w:rsidR="004863E2" w:rsidRDefault="004863E2" w:rsidP="00DF5485">
      <w:pPr>
        <w:jc w:val="both"/>
        <w:rPr>
          <w:rFonts w:ascii="Arial" w:hAnsi="Arial" w:cs="Arial"/>
          <w:b/>
          <w:bCs/>
          <w:color w:val="E72A26"/>
          <w:sz w:val="32"/>
          <w:szCs w:val="32"/>
        </w:rPr>
      </w:pPr>
    </w:p>
    <w:p w14:paraId="2DDDE507" w14:textId="166FC866" w:rsidR="004863E2" w:rsidRDefault="004863E2" w:rsidP="00DF5485">
      <w:pPr>
        <w:jc w:val="both"/>
        <w:rPr>
          <w:rFonts w:ascii="Arial" w:hAnsi="Arial" w:cs="Arial"/>
          <w:b/>
          <w:bCs/>
          <w:color w:val="E72A26"/>
          <w:sz w:val="32"/>
          <w:szCs w:val="32"/>
        </w:rPr>
      </w:pPr>
    </w:p>
    <w:p w14:paraId="4FCE0669" w14:textId="00F3B2C8" w:rsidR="0039318C" w:rsidRPr="00745DF3" w:rsidRDefault="0039318C" w:rsidP="0039318C">
      <w:pPr>
        <w:jc w:val="both"/>
        <w:rPr>
          <w:rFonts w:ascii="Arial" w:hAnsi="Arial" w:cs="Arial"/>
          <w:b/>
          <w:bCs/>
          <w:color w:val="6F01EE"/>
        </w:rPr>
      </w:pPr>
      <w:r w:rsidRPr="00745DF3">
        <w:rPr>
          <w:rFonts w:ascii="Arial" w:hAnsi="Arial" w:cs="Arial"/>
          <w:b/>
          <w:bCs/>
          <w:color w:val="6F01EE"/>
        </w:rPr>
        <w:lastRenderedPageBreak/>
        <w:t>Subtema 1.3:</w:t>
      </w:r>
    </w:p>
    <w:p w14:paraId="4E3F0E56" w14:textId="023E85E0" w:rsidR="004863E2" w:rsidRPr="004863E2" w:rsidRDefault="004863E2" w:rsidP="004863E2">
      <w:pPr>
        <w:jc w:val="both"/>
        <w:rPr>
          <w:rFonts w:ascii="Stag Book" w:hAnsi="Stag Book" w:cs="Arial"/>
          <w:color w:val="6F01EE"/>
          <w:sz w:val="36"/>
          <w:szCs w:val="36"/>
          <w:lang w:eastAsia="es-MX"/>
        </w:rPr>
      </w:pPr>
      <w:r>
        <w:rPr>
          <w:rFonts w:ascii="Stag Book" w:hAnsi="Stag Book" w:cs="Arial"/>
          <w:color w:val="6F01EE"/>
          <w:sz w:val="36"/>
          <w:szCs w:val="36"/>
          <w:lang w:eastAsia="es-MX"/>
        </w:rPr>
        <w:t>DDL</w:t>
      </w:r>
      <w:r w:rsidR="008D3C0E">
        <w:rPr>
          <w:rFonts w:ascii="Stag Book" w:hAnsi="Stag Book" w:cs="Arial"/>
          <w:color w:val="6F01EE"/>
          <w:sz w:val="36"/>
          <w:szCs w:val="36"/>
          <w:lang w:eastAsia="es-MX"/>
        </w:rPr>
        <w:t xml:space="preserve"> </w:t>
      </w:r>
      <w:r>
        <w:rPr>
          <w:rFonts w:ascii="Stag Book" w:hAnsi="Stag Book" w:cs="Arial"/>
          <w:color w:val="6F01EE"/>
          <w:sz w:val="36"/>
          <w:szCs w:val="36"/>
          <w:lang w:eastAsia="es-MX"/>
        </w:rPr>
        <w:t>Creación y Modificación de tablas, Reglas &amp; R</w:t>
      </w:r>
      <w:r w:rsidRPr="004863E2">
        <w:rPr>
          <w:rFonts w:ascii="Stag Book" w:hAnsi="Stag Book" w:cs="Arial"/>
          <w:color w:val="6F01EE"/>
          <w:sz w:val="36"/>
          <w:szCs w:val="36"/>
          <w:lang w:eastAsia="es-MX"/>
        </w:rPr>
        <w:t>estricciones CONSTRAINST.</w:t>
      </w:r>
    </w:p>
    <w:p w14:paraId="1C3A4DD8" w14:textId="77777777" w:rsidR="004863E2" w:rsidRPr="006800DB" w:rsidRDefault="004863E2" w:rsidP="00DD7CB3">
      <w:pPr>
        <w:jc w:val="both"/>
        <w:rPr>
          <w:rFonts w:ascii="Stag Book" w:hAnsi="Stag Book"/>
          <w:sz w:val="22"/>
        </w:rPr>
      </w:pPr>
    </w:p>
    <w:p w14:paraId="37FC8C18" w14:textId="77777777" w:rsidR="008D3C0E" w:rsidRPr="006800DB" w:rsidRDefault="008D3C0E" w:rsidP="006800DB">
      <w:pPr>
        <w:jc w:val="both"/>
        <w:rPr>
          <w:rFonts w:ascii="Stag Book" w:hAnsi="Stag Book"/>
          <w:sz w:val="22"/>
        </w:rPr>
      </w:pPr>
      <w:r w:rsidRPr="006800DB">
        <w:rPr>
          <w:rFonts w:ascii="Stag Book" w:hAnsi="Stag Book"/>
          <w:sz w:val="22"/>
        </w:rPr>
        <w:t>Es importante saber que un usuario de Oracle, debe contar con privilegios para realizar esta operación:</w:t>
      </w:r>
    </w:p>
    <w:p w14:paraId="6E974304" w14:textId="77777777" w:rsidR="008D3C0E" w:rsidRPr="006800DB" w:rsidRDefault="008D3C0E" w:rsidP="006800DB">
      <w:pPr>
        <w:jc w:val="both"/>
        <w:rPr>
          <w:rFonts w:ascii="Stag Book" w:hAnsi="Stag Book"/>
          <w:sz w:val="22"/>
        </w:rPr>
      </w:pPr>
    </w:p>
    <w:p w14:paraId="1AF88BE9" w14:textId="4C5EBA68" w:rsidR="00C62F03" w:rsidRDefault="00C62F03" w:rsidP="008701D5">
      <w:pPr>
        <w:pStyle w:val="Prrafodelista"/>
        <w:numPr>
          <w:ilvl w:val="0"/>
          <w:numId w:val="3"/>
        </w:numPr>
        <w:jc w:val="both"/>
        <w:rPr>
          <w:rFonts w:ascii="Stag Book" w:hAnsi="Stag Book"/>
          <w:sz w:val="22"/>
        </w:rPr>
      </w:pPr>
      <w:r>
        <w:rPr>
          <w:rFonts w:ascii="Stag Book" w:hAnsi="Stag Book"/>
          <w:sz w:val="22"/>
        </w:rPr>
        <w:t>Se debe iniciar con la cuenta del sistema SYSTEM.</w:t>
      </w:r>
    </w:p>
    <w:p w14:paraId="3BF2E98A" w14:textId="76F7C975" w:rsidR="008D3C0E" w:rsidRPr="006800DB" w:rsidRDefault="008D3C0E" w:rsidP="008701D5">
      <w:pPr>
        <w:pStyle w:val="Prrafodelista"/>
        <w:numPr>
          <w:ilvl w:val="0"/>
          <w:numId w:val="3"/>
        </w:numPr>
        <w:jc w:val="both"/>
        <w:rPr>
          <w:rFonts w:ascii="Stag Book" w:hAnsi="Stag Book"/>
          <w:sz w:val="22"/>
        </w:rPr>
      </w:pPr>
      <w:r w:rsidRPr="006800DB">
        <w:rPr>
          <w:rFonts w:ascii="Stag Book" w:hAnsi="Stag Book"/>
          <w:sz w:val="22"/>
        </w:rPr>
        <w:t xml:space="preserve">Para crear una nueva tabla en el esquema debe contar con el privilegio de sistema CREATE TABLE. </w:t>
      </w:r>
    </w:p>
    <w:p w14:paraId="70F61AFD" w14:textId="1CE573B3" w:rsidR="008D3C0E" w:rsidRPr="006800DB" w:rsidRDefault="008D3C0E" w:rsidP="008701D5">
      <w:pPr>
        <w:pStyle w:val="Prrafodelista"/>
        <w:numPr>
          <w:ilvl w:val="0"/>
          <w:numId w:val="3"/>
        </w:numPr>
        <w:jc w:val="both"/>
        <w:rPr>
          <w:rFonts w:ascii="Stag Book" w:hAnsi="Stag Book"/>
          <w:sz w:val="22"/>
        </w:rPr>
      </w:pPr>
      <w:r w:rsidRPr="006800DB">
        <w:rPr>
          <w:rFonts w:ascii="Stag Book" w:hAnsi="Stag Book"/>
          <w:sz w:val="22"/>
        </w:rPr>
        <w:t xml:space="preserve">Para crear </w:t>
      </w:r>
      <w:r w:rsidR="00C62F03">
        <w:rPr>
          <w:rFonts w:ascii="Stag Book" w:hAnsi="Stag Book"/>
          <w:sz w:val="22"/>
        </w:rPr>
        <w:t>cualquier</w:t>
      </w:r>
      <w:r w:rsidRPr="006800DB">
        <w:rPr>
          <w:rFonts w:ascii="Stag Book" w:hAnsi="Stag Book"/>
          <w:sz w:val="22"/>
        </w:rPr>
        <w:t xml:space="preserve"> tabla en otro esquema de usuario, debe contar con el privilegio de sistema CREATE ANY TABLE. </w:t>
      </w:r>
    </w:p>
    <w:p w14:paraId="2C763D2B" w14:textId="77777777" w:rsidR="008D3C0E" w:rsidRPr="006800DB" w:rsidRDefault="008D3C0E" w:rsidP="006800DB">
      <w:pPr>
        <w:jc w:val="both"/>
        <w:rPr>
          <w:rFonts w:ascii="Stag Book" w:hAnsi="Stag Book"/>
          <w:sz w:val="22"/>
        </w:rPr>
      </w:pPr>
    </w:p>
    <w:p w14:paraId="4F156BC5" w14:textId="77777777" w:rsidR="008D3C0E" w:rsidRPr="006800DB" w:rsidRDefault="008D3C0E" w:rsidP="006800DB">
      <w:pPr>
        <w:jc w:val="both"/>
        <w:rPr>
          <w:rFonts w:ascii="Stag Book" w:hAnsi="Stag Book"/>
          <w:sz w:val="22"/>
        </w:rPr>
      </w:pPr>
    </w:p>
    <w:p w14:paraId="03D4338B" w14:textId="77777777" w:rsidR="008D3C0E" w:rsidRPr="006800DB" w:rsidRDefault="008D3C0E" w:rsidP="006800DB">
      <w:pPr>
        <w:jc w:val="both"/>
        <w:rPr>
          <w:rFonts w:ascii="Stag Book" w:hAnsi="Stag Book"/>
          <w:b/>
          <w:sz w:val="22"/>
        </w:rPr>
      </w:pPr>
      <w:r w:rsidRPr="006800DB">
        <w:rPr>
          <w:rFonts w:ascii="Stag Book" w:hAnsi="Stag Book"/>
          <w:b/>
          <w:sz w:val="22"/>
        </w:rPr>
        <w:t>PRUEBA TU MISMO:</w:t>
      </w:r>
    </w:p>
    <w:p w14:paraId="7ECA2034" w14:textId="50887347" w:rsidR="008D3C0E" w:rsidRPr="006800DB" w:rsidRDefault="008D3C0E" w:rsidP="006800DB">
      <w:pPr>
        <w:jc w:val="both"/>
        <w:rPr>
          <w:rFonts w:ascii="Stag Book" w:hAnsi="Stag Book"/>
          <w:sz w:val="22"/>
        </w:rPr>
      </w:pPr>
      <w:r w:rsidRPr="006800DB">
        <w:rPr>
          <w:rFonts w:ascii="Stag Book" w:hAnsi="Stag Book"/>
          <w:sz w:val="22"/>
        </w:rPr>
        <w:t>Video</w:t>
      </w:r>
      <w:r w:rsidR="006800DB" w:rsidRPr="006800DB">
        <w:rPr>
          <w:rFonts w:ascii="Stag Book" w:hAnsi="Stag Book"/>
          <w:sz w:val="22"/>
        </w:rPr>
        <w:t>s</w:t>
      </w:r>
      <w:r w:rsidRPr="006800DB">
        <w:rPr>
          <w:rFonts w:ascii="Stag Book" w:hAnsi="Stag Book"/>
          <w:sz w:val="22"/>
        </w:rPr>
        <w:t xml:space="preserve"> referencial</w:t>
      </w:r>
      <w:r w:rsidR="006800DB" w:rsidRPr="006800DB">
        <w:rPr>
          <w:rFonts w:ascii="Stag Book" w:hAnsi="Stag Book"/>
          <w:sz w:val="22"/>
        </w:rPr>
        <w:t>es</w:t>
      </w:r>
      <w:r w:rsidRPr="006800DB">
        <w:rPr>
          <w:rFonts w:ascii="Stag Book" w:hAnsi="Stag Book"/>
          <w:sz w:val="22"/>
        </w:rPr>
        <w:t xml:space="preserve">: </w:t>
      </w:r>
      <w:hyperlink r:id="rId27" w:history="1">
        <w:r w:rsidRPr="006800DB">
          <w:rPr>
            <w:rFonts w:ascii="Stag Book" w:hAnsi="Stag Book"/>
            <w:color w:val="002060"/>
            <w:u w:val="single"/>
          </w:rPr>
          <w:t>https://www.youtube.com/watch?v=0UPOeKzmsAw</w:t>
        </w:r>
      </w:hyperlink>
    </w:p>
    <w:p w14:paraId="2B425A63" w14:textId="77777777" w:rsidR="008D3C0E" w:rsidRPr="006800DB" w:rsidRDefault="00C93FA0" w:rsidP="006800DB">
      <w:pPr>
        <w:jc w:val="both"/>
        <w:rPr>
          <w:rFonts w:ascii="Stag Book" w:hAnsi="Stag Book"/>
          <w:sz w:val="22"/>
        </w:rPr>
      </w:pPr>
      <w:hyperlink r:id="rId28" w:history="1">
        <w:r w:rsidR="008D3C0E" w:rsidRPr="006800DB">
          <w:rPr>
            <w:rFonts w:ascii="Stag Book" w:hAnsi="Stag Book"/>
          </w:rPr>
          <w:t>h</w:t>
        </w:r>
        <w:r w:rsidR="008D3C0E" w:rsidRPr="006800DB">
          <w:rPr>
            <w:rFonts w:ascii="Stag Book" w:hAnsi="Stag Book"/>
            <w:color w:val="002060"/>
            <w:u w:val="single"/>
          </w:rPr>
          <w:t>ttps://www.youtube.com/watch?v=B9ftErgvdmI</w:t>
        </w:r>
      </w:hyperlink>
    </w:p>
    <w:p w14:paraId="68BC4257" w14:textId="77777777" w:rsidR="006800DB" w:rsidRPr="006800DB" w:rsidRDefault="006800DB" w:rsidP="006800DB">
      <w:pPr>
        <w:jc w:val="both"/>
        <w:rPr>
          <w:rFonts w:ascii="Stag Book" w:hAnsi="Stag Book"/>
          <w:sz w:val="22"/>
        </w:rPr>
      </w:pPr>
    </w:p>
    <w:p w14:paraId="548451CC" w14:textId="5311C633" w:rsidR="006800DB" w:rsidRPr="006800DB" w:rsidRDefault="006800DB" w:rsidP="006800DB">
      <w:pPr>
        <w:jc w:val="both"/>
        <w:rPr>
          <w:rFonts w:ascii="Stag Book" w:hAnsi="Stag Book"/>
          <w:b/>
          <w:sz w:val="22"/>
        </w:rPr>
      </w:pPr>
      <w:r w:rsidRPr="006800DB">
        <w:rPr>
          <w:rFonts w:ascii="Stag Book" w:hAnsi="Stag Book"/>
          <w:b/>
          <w:sz w:val="22"/>
        </w:rPr>
        <w:t>IMPORTANTE:</w:t>
      </w:r>
    </w:p>
    <w:p w14:paraId="2B92463B" w14:textId="7C25E30D" w:rsidR="008D3C0E" w:rsidRPr="006800DB" w:rsidRDefault="008D3C0E" w:rsidP="006800DB">
      <w:pPr>
        <w:jc w:val="both"/>
        <w:rPr>
          <w:rFonts w:ascii="Stag Book" w:hAnsi="Stag Book"/>
          <w:sz w:val="22"/>
        </w:rPr>
      </w:pPr>
      <w:r w:rsidRPr="006800DB">
        <w:rPr>
          <w:rFonts w:ascii="Stag Book" w:hAnsi="Stag Book"/>
          <w:sz w:val="22"/>
        </w:rPr>
        <w:t>Antes de crear una tabla debemos de determinar a qué esquema de la base de datos pertenecerá. Para poner esto en práctica, vamos a crear en la base de datos un espacio para las tablas (</w:t>
      </w:r>
      <w:r w:rsidRPr="006800DB">
        <w:rPr>
          <w:rFonts w:ascii="Stag Book" w:hAnsi="Stag Book"/>
          <w:b/>
          <w:sz w:val="22"/>
        </w:rPr>
        <w:t>Tablespace</w:t>
      </w:r>
      <w:r w:rsidRPr="006800DB">
        <w:rPr>
          <w:rFonts w:ascii="Stag Book" w:hAnsi="Stag Book"/>
          <w:sz w:val="22"/>
        </w:rPr>
        <w:t>) llamado IDAT y también, vamos a crear un usuario llamado ALUMNO que utilizaremos para crear todos los objetos a ver en esta sesión.</w:t>
      </w:r>
    </w:p>
    <w:p w14:paraId="259D1D1A" w14:textId="77777777" w:rsidR="008D3C0E" w:rsidRPr="006800DB" w:rsidRDefault="008D3C0E" w:rsidP="006800DB">
      <w:pPr>
        <w:jc w:val="both"/>
        <w:rPr>
          <w:rFonts w:ascii="Stag Book" w:hAnsi="Stag Book"/>
          <w:sz w:val="22"/>
        </w:rPr>
      </w:pPr>
    </w:p>
    <w:p w14:paraId="177235DB" w14:textId="77777777" w:rsidR="008D3C0E" w:rsidRPr="006800DB" w:rsidRDefault="008D3C0E" w:rsidP="006800DB">
      <w:pPr>
        <w:jc w:val="both"/>
        <w:rPr>
          <w:rFonts w:ascii="Stag Book" w:hAnsi="Stag Book"/>
          <w:b/>
          <w:sz w:val="22"/>
        </w:rPr>
      </w:pPr>
      <w:r w:rsidRPr="006800DB">
        <w:rPr>
          <w:rFonts w:ascii="Stag Book" w:hAnsi="Stag Book"/>
          <w:b/>
          <w:sz w:val="22"/>
        </w:rPr>
        <w:t>PASO 1:</w:t>
      </w:r>
    </w:p>
    <w:p w14:paraId="1388CA02" w14:textId="2BBD888F" w:rsidR="008D3C0E" w:rsidRDefault="008D3C0E" w:rsidP="006800DB">
      <w:pPr>
        <w:jc w:val="both"/>
        <w:rPr>
          <w:rFonts w:ascii="Stag Book" w:hAnsi="Stag Book"/>
          <w:sz w:val="22"/>
        </w:rPr>
      </w:pPr>
      <w:r w:rsidRPr="006800DB">
        <w:rPr>
          <w:rFonts w:ascii="Stag Book" w:hAnsi="Stag Book"/>
          <w:sz w:val="22"/>
        </w:rPr>
        <w:t xml:space="preserve">Crear una carpeta </w:t>
      </w:r>
      <w:r w:rsidR="002C6A31">
        <w:rPr>
          <w:rFonts w:ascii="Stag Book" w:hAnsi="Stag Book"/>
          <w:sz w:val="22"/>
        </w:rPr>
        <w:t xml:space="preserve">en la raíz </w:t>
      </w:r>
      <w:r w:rsidR="00223940">
        <w:rPr>
          <w:rFonts w:ascii="Stag Book" w:hAnsi="Stag Book"/>
          <w:sz w:val="22"/>
        </w:rPr>
        <w:t>d</w:t>
      </w:r>
      <w:r w:rsidRPr="006800DB">
        <w:rPr>
          <w:rFonts w:ascii="Stag Book" w:hAnsi="Stag Book"/>
          <w:sz w:val="22"/>
        </w:rPr>
        <w:t xml:space="preserve">e su disco físico </w:t>
      </w:r>
      <w:r w:rsidRPr="006800DB">
        <w:rPr>
          <w:rFonts w:ascii="Stag Book" w:hAnsi="Stag Book"/>
          <w:b/>
          <w:sz w:val="22"/>
        </w:rPr>
        <w:t xml:space="preserve">(C:\ </w:t>
      </w:r>
      <w:r w:rsidR="006800DB" w:rsidRPr="006800DB">
        <w:rPr>
          <w:rFonts w:ascii="Stag Book" w:hAnsi="Stag Book"/>
          <w:b/>
          <w:sz w:val="22"/>
        </w:rPr>
        <w:t>o D:\</w:t>
      </w:r>
      <w:r w:rsidRPr="006800DB">
        <w:rPr>
          <w:rFonts w:ascii="Stag Book" w:hAnsi="Stag Book"/>
          <w:sz w:val="22"/>
        </w:rPr>
        <w:t xml:space="preserve"> o el que disponga), en este caso </w:t>
      </w:r>
      <w:r w:rsidR="006800DB">
        <w:rPr>
          <w:rFonts w:ascii="Stag Book" w:hAnsi="Stag Book"/>
          <w:sz w:val="22"/>
        </w:rPr>
        <w:t xml:space="preserve">se </w:t>
      </w:r>
      <w:r w:rsidRPr="006800DB">
        <w:rPr>
          <w:rFonts w:ascii="Stag Book" w:hAnsi="Stag Book"/>
          <w:sz w:val="22"/>
        </w:rPr>
        <w:t>crear</w:t>
      </w:r>
      <w:r w:rsidR="006800DB">
        <w:rPr>
          <w:rFonts w:ascii="Stag Book" w:hAnsi="Stag Book"/>
          <w:sz w:val="22"/>
        </w:rPr>
        <w:t>á</w:t>
      </w:r>
      <w:r w:rsidRPr="006800DB">
        <w:rPr>
          <w:rFonts w:ascii="Stag Book" w:hAnsi="Stag Book"/>
          <w:sz w:val="22"/>
        </w:rPr>
        <w:t xml:space="preserve"> la carpeta </w:t>
      </w:r>
      <w:r w:rsidR="006800DB" w:rsidRPr="00223940">
        <w:rPr>
          <w:rFonts w:ascii="Stag Book" w:hAnsi="Stag Book"/>
          <w:b/>
          <w:sz w:val="22"/>
        </w:rPr>
        <w:t>IDAT</w:t>
      </w:r>
      <w:r w:rsidRPr="006800DB">
        <w:rPr>
          <w:rFonts w:ascii="Stag Book" w:hAnsi="Stag Book"/>
          <w:sz w:val="22"/>
        </w:rPr>
        <w:t xml:space="preserve">, </w:t>
      </w:r>
      <w:r w:rsidR="00223940">
        <w:rPr>
          <w:rFonts w:ascii="Stag Book" w:hAnsi="Stag Book"/>
          <w:sz w:val="22"/>
        </w:rPr>
        <w:t xml:space="preserve">en este caso, </w:t>
      </w:r>
      <w:r w:rsidRPr="006800DB">
        <w:rPr>
          <w:rFonts w:ascii="Stag Book" w:hAnsi="Stag Book"/>
          <w:sz w:val="22"/>
        </w:rPr>
        <w:t>en el disco C:\.  Tal como se muestra e la imagen.</w:t>
      </w:r>
    </w:p>
    <w:p w14:paraId="7FE20561" w14:textId="4135A058" w:rsidR="002C6A31" w:rsidRDefault="002C6A31" w:rsidP="006800DB">
      <w:pPr>
        <w:jc w:val="both"/>
        <w:rPr>
          <w:rFonts w:ascii="Stag Book" w:hAnsi="Stag Book"/>
          <w:sz w:val="22"/>
        </w:rPr>
      </w:pPr>
      <w:r>
        <w:rPr>
          <w:rFonts w:ascii="Stag Book" w:hAnsi="Stag Book"/>
          <w:noProof/>
          <w:sz w:val="22"/>
          <w:lang w:eastAsia="es-PE"/>
        </w:rPr>
        <w:drawing>
          <wp:anchor distT="0" distB="0" distL="114300" distR="114300" simplePos="0" relativeHeight="251743232" behindDoc="0" locked="0" layoutInCell="1" allowOverlap="1" wp14:anchorId="287EA363" wp14:editId="78DBD388">
            <wp:simplePos x="0" y="0"/>
            <wp:positionH relativeFrom="margin">
              <wp:align>left</wp:align>
            </wp:positionH>
            <wp:positionV relativeFrom="paragraph">
              <wp:posOffset>25400</wp:posOffset>
            </wp:positionV>
            <wp:extent cx="6115050" cy="2143125"/>
            <wp:effectExtent l="19050" t="19050" r="19050" b="2857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b="33432"/>
                    <a:stretch/>
                  </pic:blipFill>
                  <pic:spPr bwMode="auto">
                    <a:xfrm>
                      <a:off x="0" y="0"/>
                      <a:ext cx="6115050" cy="2143125"/>
                    </a:xfrm>
                    <a:prstGeom prst="rect">
                      <a:avLst/>
                    </a:prstGeom>
                    <a:noFill/>
                    <a:ln w="9525" cap="flat" cmpd="sng" algn="ctr">
                      <a:solidFill>
                        <a:srgbClr val="1CADE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57EACE" w14:textId="0640DF58" w:rsidR="002C6A31" w:rsidRDefault="002C6A31" w:rsidP="006800DB">
      <w:pPr>
        <w:jc w:val="both"/>
        <w:rPr>
          <w:rFonts w:ascii="Stag Book" w:hAnsi="Stag Book"/>
          <w:sz w:val="22"/>
        </w:rPr>
      </w:pPr>
    </w:p>
    <w:p w14:paraId="01C4D61D" w14:textId="639226A0" w:rsidR="002C6A31" w:rsidRDefault="002C6A31" w:rsidP="006800DB">
      <w:pPr>
        <w:jc w:val="both"/>
        <w:rPr>
          <w:rFonts w:ascii="Stag Book" w:hAnsi="Stag Book"/>
          <w:sz w:val="22"/>
        </w:rPr>
      </w:pPr>
    </w:p>
    <w:p w14:paraId="2C786E79" w14:textId="17DFB6F7" w:rsidR="002C6A31" w:rsidRDefault="002C6A31" w:rsidP="006800DB">
      <w:pPr>
        <w:jc w:val="both"/>
        <w:rPr>
          <w:rFonts w:ascii="Stag Book" w:hAnsi="Stag Book"/>
          <w:sz w:val="22"/>
        </w:rPr>
      </w:pPr>
    </w:p>
    <w:p w14:paraId="33507DDC" w14:textId="5D1F16A5" w:rsidR="002C6A31" w:rsidRDefault="002C6A31" w:rsidP="006800DB">
      <w:pPr>
        <w:jc w:val="both"/>
        <w:rPr>
          <w:rFonts w:ascii="Stag Book" w:hAnsi="Stag Book"/>
          <w:sz w:val="22"/>
        </w:rPr>
      </w:pPr>
    </w:p>
    <w:p w14:paraId="42D5063B" w14:textId="38F52A44" w:rsidR="002C6A31" w:rsidRDefault="002C6A31" w:rsidP="006800DB">
      <w:pPr>
        <w:jc w:val="both"/>
        <w:rPr>
          <w:rFonts w:ascii="Stag Book" w:hAnsi="Stag Book"/>
          <w:sz w:val="22"/>
        </w:rPr>
      </w:pPr>
    </w:p>
    <w:p w14:paraId="64018462" w14:textId="78E0AABA" w:rsidR="002C6A31" w:rsidRDefault="00223940" w:rsidP="006800DB">
      <w:pPr>
        <w:jc w:val="both"/>
        <w:rPr>
          <w:rFonts w:ascii="Stag Book" w:hAnsi="Stag Book"/>
          <w:sz w:val="22"/>
        </w:rPr>
      </w:pPr>
      <w:r>
        <w:rPr>
          <w:rFonts w:ascii="Stag Book" w:hAnsi="Stag Book"/>
          <w:noProof/>
          <w:sz w:val="22"/>
          <w:lang w:eastAsia="es-PE"/>
        </w:rPr>
        <mc:AlternateContent>
          <mc:Choice Requires="wps">
            <w:drawing>
              <wp:anchor distT="0" distB="0" distL="114300" distR="114300" simplePos="0" relativeHeight="251744256" behindDoc="0" locked="0" layoutInCell="1" allowOverlap="1" wp14:anchorId="6A22BFCB" wp14:editId="244F04B7">
                <wp:simplePos x="0" y="0"/>
                <wp:positionH relativeFrom="column">
                  <wp:posOffset>32385</wp:posOffset>
                </wp:positionH>
                <wp:positionV relativeFrom="paragraph">
                  <wp:posOffset>99695</wp:posOffset>
                </wp:positionV>
                <wp:extent cx="1057275" cy="1085850"/>
                <wp:effectExtent l="19050" t="19050" r="28575" b="19050"/>
                <wp:wrapNone/>
                <wp:docPr id="54" name="Rectángulo 54"/>
                <wp:cNvGraphicFramePr/>
                <a:graphic xmlns:a="http://schemas.openxmlformats.org/drawingml/2006/main">
                  <a:graphicData uri="http://schemas.microsoft.com/office/word/2010/wordprocessingShape">
                    <wps:wsp>
                      <wps:cNvSpPr/>
                      <wps:spPr>
                        <a:xfrm>
                          <a:off x="0" y="0"/>
                          <a:ext cx="1057275" cy="1085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1C1768" id="Rectángulo 54" o:spid="_x0000_s1026" style="position:absolute;margin-left:2.55pt;margin-top:7.85pt;width:83.25pt;height:85.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" filled="f" strokecolor="red" strokeweight="2.25pt"/>
            </w:pict>
          </mc:Fallback>
        </mc:AlternateContent>
      </w:r>
    </w:p>
    <w:p w14:paraId="04E985B2" w14:textId="48D64522" w:rsidR="002C6A31" w:rsidRDefault="002C6A31" w:rsidP="006800DB">
      <w:pPr>
        <w:jc w:val="both"/>
        <w:rPr>
          <w:rFonts w:ascii="Stag Book" w:hAnsi="Stag Book"/>
          <w:sz w:val="22"/>
        </w:rPr>
      </w:pPr>
    </w:p>
    <w:p w14:paraId="17DD409B" w14:textId="513AAFD6" w:rsidR="002C6A31" w:rsidRDefault="002C6A31" w:rsidP="006800DB">
      <w:pPr>
        <w:jc w:val="both"/>
        <w:rPr>
          <w:rFonts w:ascii="Stag Book" w:hAnsi="Stag Book"/>
          <w:sz w:val="22"/>
        </w:rPr>
      </w:pPr>
    </w:p>
    <w:p w14:paraId="308CA4EC" w14:textId="5025DF3E" w:rsidR="002C6A31" w:rsidRDefault="002C6A31" w:rsidP="006800DB">
      <w:pPr>
        <w:jc w:val="both"/>
        <w:rPr>
          <w:rFonts w:ascii="Stag Book" w:hAnsi="Stag Book"/>
          <w:sz w:val="22"/>
        </w:rPr>
      </w:pPr>
    </w:p>
    <w:p w14:paraId="298612DB" w14:textId="1DB4F6F0" w:rsidR="002C6A31" w:rsidRDefault="002C6A31" w:rsidP="006800DB">
      <w:pPr>
        <w:jc w:val="both"/>
        <w:rPr>
          <w:rFonts w:ascii="Stag Book" w:hAnsi="Stag Book"/>
          <w:sz w:val="22"/>
        </w:rPr>
      </w:pPr>
    </w:p>
    <w:p w14:paraId="6600778B" w14:textId="62BDA3E4" w:rsidR="002C6A31" w:rsidRDefault="002C6A31" w:rsidP="006800DB">
      <w:pPr>
        <w:jc w:val="both"/>
        <w:rPr>
          <w:rFonts w:ascii="Stag Book" w:hAnsi="Stag Book"/>
          <w:sz w:val="22"/>
        </w:rPr>
      </w:pPr>
    </w:p>
    <w:p w14:paraId="20455B84" w14:textId="073C9B03" w:rsidR="002C6A31" w:rsidRDefault="002C6A31" w:rsidP="006800DB">
      <w:pPr>
        <w:jc w:val="both"/>
        <w:rPr>
          <w:rFonts w:ascii="Stag Book" w:hAnsi="Stag Book"/>
          <w:sz w:val="22"/>
        </w:rPr>
      </w:pPr>
    </w:p>
    <w:p w14:paraId="3B136C46" w14:textId="3FD473AD" w:rsidR="002C6A31" w:rsidRDefault="002C6A31" w:rsidP="006800DB">
      <w:pPr>
        <w:jc w:val="both"/>
        <w:rPr>
          <w:rFonts w:ascii="Stag Book" w:hAnsi="Stag Book"/>
          <w:sz w:val="22"/>
        </w:rPr>
      </w:pPr>
    </w:p>
    <w:p w14:paraId="5466987A" w14:textId="7F26056A" w:rsidR="002C6A31" w:rsidRDefault="002C6A31" w:rsidP="006800DB">
      <w:pPr>
        <w:jc w:val="both"/>
        <w:rPr>
          <w:rFonts w:ascii="Stag Book" w:hAnsi="Stag Book"/>
          <w:sz w:val="22"/>
        </w:rPr>
      </w:pPr>
    </w:p>
    <w:p w14:paraId="70AAB6C8" w14:textId="1DE908EB" w:rsidR="002C6A31" w:rsidRDefault="002C6A31" w:rsidP="006800DB">
      <w:pPr>
        <w:jc w:val="both"/>
        <w:rPr>
          <w:rFonts w:ascii="Stag Book" w:hAnsi="Stag Book"/>
          <w:sz w:val="22"/>
        </w:rPr>
      </w:pPr>
    </w:p>
    <w:p w14:paraId="1007CEA7" w14:textId="13DF968D" w:rsidR="002C6A31" w:rsidRDefault="002C6A31" w:rsidP="006800DB">
      <w:pPr>
        <w:jc w:val="both"/>
        <w:rPr>
          <w:rFonts w:ascii="Stag Book" w:hAnsi="Stag Book"/>
          <w:sz w:val="22"/>
        </w:rPr>
      </w:pPr>
    </w:p>
    <w:p w14:paraId="039F643C" w14:textId="4BB711B7" w:rsidR="002C6A31" w:rsidRDefault="002C6A31" w:rsidP="006800DB">
      <w:pPr>
        <w:jc w:val="both"/>
        <w:rPr>
          <w:rFonts w:ascii="Stag Book" w:hAnsi="Stag Book"/>
          <w:sz w:val="22"/>
        </w:rPr>
      </w:pPr>
    </w:p>
    <w:p w14:paraId="492F7438" w14:textId="659B019A" w:rsidR="002C6A31" w:rsidRDefault="002C6A31" w:rsidP="006800DB">
      <w:pPr>
        <w:jc w:val="both"/>
        <w:rPr>
          <w:rFonts w:ascii="Stag Book" w:hAnsi="Stag Book"/>
          <w:sz w:val="22"/>
        </w:rPr>
      </w:pPr>
    </w:p>
    <w:p w14:paraId="06996C5B" w14:textId="69834C53" w:rsidR="002C6A31" w:rsidRDefault="002C6A31" w:rsidP="006800DB">
      <w:pPr>
        <w:jc w:val="both"/>
        <w:rPr>
          <w:rFonts w:ascii="Stag Book" w:hAnsi="Stag Book"/>
          <w:sz w:val="22"/>
        </w:rPr>
      </w:pPr>
    </w:p>
    <w:p w14:paraId="6D140E9A" w14:textId="1760B0DC" w:rsidR="002C6A31" w:rsidRDefault="002C6A31" w:rsidP="006800DB">
      <w:pPr>
        <w:jc w:val="both"/>
        <w:rPr>
          <w:rFonts w:ascii="Stag Book" w:hAnsi="Stag Book"/>
          <w:sz w:val="22"/>
        </w:rPr>
      </w:pPr>
    </w:p>
    <w:p w14:paraId="736D96FA" w14:textId="39D851D2" w:rsidR="002C6A31" w:rsidRDefault="002C6A31" w:rsidP="006800DB">
      <w:pPr>
        <w:jc w:val="both"/>
        <w:rPr>
          <w:rFonts w:ascii="Stag Book" w:hAnsi="Stag Book"/>
          <w:sz w:val="22"/>
        </w:rPr>
      </w:pPr>
    </w:p>
    <w:p w14:paraId="70B5E5D7" w14:textId="39CC64BF" w:rsidR="002C6A31" w:rsidRDefault="002C6A31" w:rsidP="006800DB">
      <w:pPr>
        <w:jc w:val="both"/>
        <w:rPr>
          <w:rFonts w:ascii="Stag Book" w:hAnsi="Stag Book"/>
          <w:sz w:val="22"/>
        </w:rPr>
      </w:pPr>
    </w:p>
    <w:p w14:paraId="0BCFDAFC" w14:textId="77777777" w:rsidR="00C741C7" w:rsidRPr="00481C9D" w:rsidRDefault="00C741C7" w:rsidP="00C741C7">
      <w:pPr>
        <w:jc w:val="both"/>
        <w:rPr>
          <w:rFonts w:ascii="Stag Book" w:hAnsi="Stag Book"/>
          <w:b/>
          <w:sz w:val="22"/>
        </w:rPr>
      </w:pPr>
      <w:r w:rsidRPr="00481C9D">
        <w:rPr>
          <w:rFonts w:ascii="Stag Book" w:hAnsi="Stag Book"/>
          <w:b/>
          <w:sz w:val="22"/>
        </w:rPr>
        <w:lastRenderedPageBreak/>
        <w:t>PASO 2:</w:t>
      </w:r>
    </w:p>
    <w:p w14:paraId="4010BC48" w14:textId="447E7763" w:rsidR="00C741C7" w:rsidRPr="00C741C7" w:rsidRDefault="00C741C7" w:rsidP="00C741C7">
      <w:pPr>
        <w:jc w:val="both"/>
        <w:rPr>
          <w:rFonts w:ascii="Stag Book" w:hAnsi="Stag Book"/>
          <w:sz w:val="22"/>
        </w:rPr>
      </w:pPr>
      <w:r w:rsidRPr="00C741C7">
        <w:rPr>
          <w:rFonts w:ascii="Stag Book" w:hAnsi="Stag Book"/>
          <w:sz w:val="22"/>
        </w:rPr>
        <w:t xml:space="preserve">Conéctese a través de </w:t>
      </w:r>
      <w:r w:rsidRPr="00481C9D">
        <w:rPr>
          <w:rFonts w:ascii="Stag Book" w:hAnsi="Stag Book"/>
          <w:b/>
          <w:sz w:val="22"/>
        </w:rPr>
        <w:t>SQL *PLUS</w:t>
      </w:r>
      <w:r w:rsidRPr="00C741C7">
        <w:rPr>
          <w:rFonts w:ascii="Stag Book" w:hAnsi="Stag Book"/>
          <w:sz w:val="22"/>
        </w:rPr>
        <w:t xml:space="preserve">, a una cuenta de usuario con privilegios suficientes para crear </w:t>
      </w:r>
      <w:r w:rsidR="00481C9D">
        <w:rPr>
          <w:rFonts w:ascii="Stag Book" w:hAnsi="Stag Book"/>
          <w:sz w:val="22"/>
        </w:rPr>
        <w:t>T</w:t>
      </w:r>
      <w:r w:rsidRPr="00C741C7">
        <w:rPr>
          <w:rFonts w:ascii="Stag Book" w:hAnsi="Stag Book"/>
          <w:sz w:val="22"/>
        </w:rPr>
        <w:t xml:space="preserve">ablespaces y nuevos usuarios, en este caso el usuario será: </w:t>
      </w:r>
      <w:r w:rsidRPr="00EF670E">
        <w:rPr>
          <w:rFonts w:ascii="Stag Book" w:hAnsi="Stag Book"/>
          <w:b/>
          <w:sz w:val="22"/>
        </w:rPr>
        <w:t>SYSTEM</w:t>
      </w:r>
      <w:r w:rsidRPr="00C741C7">
        <w:rPr>
          <w:rFonts w:ascii="Stag Book" w:hAnsi="Stag Book"/>
          <w:sz w:val="22"/>
        </w:rPr>
        <w:t xml:space="preserve"> y la contraseña es: </w:t>
      </w:r>
      <w:r w:rsidR="00481C9D" w:rsidRPr="00EF670E">
        <w:rPr>
          <w:rFonts w:ascii="Stag Book" w:hAnsi="Stag Book"/>
          <w:b/>
          <w:sz w:val="22"/>
        </w:rPr>
        <w:t>123</w:t>
      </w:r>
      <w:r w:rsidRPr="00C741C7">
        <w:rPr>
          <w:rFonts w:ascii="Stag Book" w:hAnsi="Stag Book"/>
          <w:sz w:val="22"/>
        </w:rPr>
        <w:t>.</w:t>
      </w:r>
    </w:p>
    <w:p w14:paraId="5D13DB9D" w14:textId="6D8CC21F" w:rsidR="00C741C7" w:rsidRPr="00C741C7" w:rsidRDefault="00481C9D" w:rsidP="00C741C7">
      <w:pPr>
        <w:jc w:val="both"/>
        <w:rPr>
          <w:rFonts w:ascii="Stag Book" w:hAnsi="Stag Book"/>
          <w:sz w:val="22"/>
        </w:rPr>
      </w:pPr>
      <w:r>
        <w:rPr>
          <w:rFonts w:ascii="Stag Book" w:hAnsi="Stag Book"/>
          <w:noProof/>
          <w:sz w:val="22"/>
          <w:lang w:eastAsia="es-PE"/>
        </w:rPr>
        <w:drawing>
          <wp:anchor distT="0" distB="0" distL="114300" distR="114300" simplePos="0" relativeHeight="251745280" behindDoc="0" locked="0" layoutInCell="1" allowOverlap="1" wp14:anchorId="0E08FA99" wp14:editId="0674A126">
            <wp:simplePos x="0" y="0"/>
            <wp:positionH relativeFrom="margin">
              <wp:align>center</wp:align>
            </wp:positionH>
            <wp:positionV relativeFrom="paragraph">
              <wp:posOffset>27305</wp:posOffset>
            </wp:positionV>
            <wp:extent cx="6115050" cy="1628775"/>
            <wp:effectExtent l="19050" t="19050" r="19050" b="2857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b="26923"/>
                    <a:stretch/>
                  </pic:blipFill>
                  <pic:spPr bwMode="auto">
                    <a:xfrm>
                      <a:off x="0" y="0"/>
                      <a:ext cx="6115050" cy="1628775"/>
                    </a:xfrm>
                    <a:prstGeom prst="rect">
                      <a:avLst/>
                    </a:prstGeom>
                    <a:noFill/>
                    <a:ln w="9525" cap="flat" cmpd="sng" algn="ctr">
                      <a:solidFill>
                        <a:srgbClr val="1CADE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DCFE7C" w14:textId="71DDA7B4" w:rsidR="00C741C7" w:rsidRPr="00C741C7" w:rsidRDefault="00C741C7" w:rsidP="00C741C7">
      <w:pPr>
        <w:jc w:val="both"/>
        <w:rPr>
          <w:rFonts w:ascii="Stag Book" w:hAnsi="Stag Book"/>
          <w:sz w:val="22"/>
        </w:rPr>
      </w:pPr>
    </w:p>
    <w:p w14:paraId="021BBCD5" w14:textId="77777777" w:rsidR="00C741C7" w:rsidRPr="00C741C7" w:rsidRDefault="00C741C7" w:rsidP="00C741C7">
      <w:pPr>
        <w:jc w:val="both"/>
        <w:rPr>
          <w:rFonts w:ascii="Stag Book" w:hAnsi="Stag Book"/>
          <w:sz w:val="22"/>
        </w:rPr>
      </w:pPr>
    </w:p>
    <w:p w14:paraId="7D27EC6D" w14:textId="3E0D468B" w:rsidR="00C741C7" w:rsidRPr="00C741C7" w:rsidRDefault="00C741C7" w:rsidP="00C741C7">
      <w:pPr>
        <w:jc w:val="both"/>
        <w:rPr>
          <w:rFonts w:ascii="Stag Book" w:hAnsi="Stag Book"/>
          <w:sz w:val="22"/>
        </w:rPr>
      </w:pPr>
    </w:p>
    <w:p w14:paraId="7FA60283" w14:textId="518945EC" w:rsidR="00C741C7" w:rsidRPr="00C741C7" w:rsidRDefault="00C741C7" w:rsidP="00C741C7">
      <w:pPr>
        <w:jc w:val="both"/>
        <w:rPr>
          <w:rFonts w:ascii="Stag Book" w:hAnsi="Stag Book"/>
          <w:sz w:val="22"/>
        </w:rPr>
      </w:pPr>
    </w:p>
    <w:p w14:paraId="1EBB6888" w14:textId="77777777" w:rsidR="00C741C7" w:rsidRPr="00C741C7" w:rsidRDefault="00C741C7" w:rsidP="00C741C7">
      <w:pPr>
        <w:jc w:val="both"/>
        <w:rPr>
          <w:rFonts w:ascii="Stag Book" w:hAnsi="Stag Book"/>
          <w:sz w:val="22"/>
        </w:rPr>
      </w:pPr>
    </w:p>
    <w:p w14:paraId="16A5F683" w14:textId="3044AD1A" w:rsidR="00C741C7" w:rsidRPr="00C741C7" w:rsidRDefault="00C741C7" w:rsidP="00C741C7">
      <w:pPr>
        <w:jc w:val="both"/>
        <w:rPr>
          <w:rFonts w:ascii="Stag Book" w:hAnsi="Stag Book"/>
          <w:sz w:val="22"/>
        </w:rPr>
      </w:pPr>
    </w:p>
    <w:p w14:paraId="77EEAF8A" w14:textId="52C03C7B" w:rsidR="00C741C7" w:rsidRPr="00C741C7" w:rsidRDefault="00C741C7" w:rsidP="00C741C7">
      <w:pPr>
        <w:jc w:val="both"/>
        <w:rPr>
          <w:rFonts w:ascii="Stag Book" w:hAnsi="Stag Book"/>
          <w:sz w:val="22"/>
        </w:rPr>
      </w:pPr>
    </w:p>
    <w:p w14:paraId="1AD14AEE" w14:textId="0634600C" w:rsidR="00C741C7" w:rsidRPr="00C741C7" w:rsidRDefault="00C741C7" w:rsidP="00C741C7">
      <w:pPr>
        <w:jc w:val="both"/>
        <w:rPr>
          <w:rFonts w:ascii="Stag Book" w:hAnsi="Stag Book"/>
          <w:sz w:val="22"/>
        </w:rPr>
      </w:pPr>
    </w:p>
    <w:p w14:paraId="6A34416F" w14:textId="7CC3B3ED" w:rsidR="00C741C7" w:rsidRPr="00C741C7" w:rsidRDefault="00C741C7" w:rsidP="00C741C7">
      <w:pPr>
        <w:jc w:val="both"/>
        <w:rPr>
          <w:rFonts w:ascii="Stag Book" w:hAnsi="Stag Book"/>
          <w:sz w:val="22"/>
        </w:rPr>
      </w:pPr>
    </w:p>
    <w:p w14:paraId="71BF2945" w14:textId="55A223DE" w:rsidR="00C741C7" w:rsidRPr="00C741C7" w:rsidRDefault="00C741C7" w:rsidP="00C741C7">
      <w:pPr>
        <w:jc w:val="both"/>
        <w:rPr>
          <w:rFonts w:ascii="Stag Book" w:hAnsi="Stag Book"/>
          <w:sz w:val="22"/>
        </w:rPr>
      </w:pPr>
    </w:p>
    <w:p w14:paraId="4B600E6E" w14:textId="77777777" w:rsidR="00FA7E18" w:rsidRPr="00FA7E18" w:rsidRDefault="00FA7E18" w:rsidP="00FA7E18">
      <w:pPr>
        <w:jc w:val="both"/>
        <w:rPr>
          <w:rFonts w:ascii="Stag Book" w:hAnsi="Stag Book"/>
          <w:b/>
          <w:sz w:val="22"/>
        </w:rPr>
      </w:pPr>
      <w:r w:rsidRPr="00FA7E18">
        <w:rPr>
          <w:rFonts w:ascii="Stag Book" w:hAnsi="Stag Book"/>
          <w:b/>
          <w:sz w:val="22"/>
        </w:rPr>
        <w:t>PASO 3:</w:t>
      </w:r>
    </w:p>
    <w:p w14:paraId="3F166C8D" w14:textId="6F43F156" w:rsidR="00FA7E18" w:rsidRPr="00C741C7" w:rsidRDefault="00FA7E18" w:rsidP="00FA7E18">
      <w:pPr>
        <w:jc w:val="both"/>
        <w:rPr>
          <w:rFonts w:ascii="Stag Book" w:hAnsi="Stag Book"/>
          <w:sz w:val="22"/>
        </w:rPr>
      </w:pPr>
      <w:r w:rsidRPr="00C741C7">
        <w:rPr>
          <w:rFonts w:ascii="Stag Book" w:hAnsi="Stag Book"/>
          <w:sz w:val="22"/>
        </w:rPr>
        <w:t xml:space="preserve">A continuación, crear el espacio de tablas </w:t>
      </w:r>
      <w:r w:rsidRPr="00FA7E18">
        <w:rPr>
          <w:rFonts w:ascii="Stag Book" w:hAnsi="Stag Book"/>
          <w:b/>
          <w:sz w:val="22"/>
        </w:rPr>
        <w:t>SEMANA_01</w:t>
      </w:r>
      <w:r w:rsidRPr="00C741C7">
        <w:rPr>
          <w:rFonts w:ascii="Stag Book" w:hAnsi="Stag Book"/>
          <w:sz w:val="22"/>
        </w:rPr>
        <w:t xml:space="preserve"> de </w:t>
      </w:r>
      <w:r w:rsidRPr="00FA7E18">
        <w:rPr>
          <w:rFonts w:ascii="Stag Book" w:hAnsi="Stag Book"/>
          <w:b/>
          <w:sz w:val="22"/>
        </w:rPr>
        <w:t>50 megas</w:t>
      </w:r>
      <w:r w:rsidRPr="00C741C7">
        <w:rPr>
          <w:rFonts w:ascii="Stag Book" w:hAnsi="Stag Book"/>
          <w:sz w:val="22"/>
        </w:rPr>
        <w:t xml:space="preserve"> de tamaño,</w:t>
      </w:r>
      <w:r>
        <w:rPr>
          <w:rFonts w:ascii="Stag Book" w:hAnsi="Stag Book"/>
          <w:sz w:val="22"/>
        </w:rPr>
        <w:t xml:space="preserve"> para almacenar en esta parte de</w:t>
      </w:r>
      <w:r w:rsidRPr="00C741C7">
        <w:rPr>
          <w:rFonts w:ascii="Stag Book" w:hAnsi="Stag Book"/>
          <w:sz w:val="22"/>
        </w:rPr>
        <w:t xml:space="preserve"> base de datos, las tablas a crear, </w:t>
      </w:r>
      <w:r>
        <w:rPr>
          <w:rFonts w:ascii="Stag Book" w:hAnsi="Stag Book"/>
          <w:sz w:val="22"/>
        </w:rPr>
        <w:t xml:space="preserve">el datafile llevara el nombre </w:t>
      </w:r>
      <w:r w:rsidRPr="00FA7E18">
        <w:rPr>
          <w:rFonts w:ascii="Stag Book" w:hAnsi="Stag Book"/>
          <w:b/>
          <w:sz w:val="22"/>
        </w:rPr>
        <w:t>IDAT_01.DBF</w:t>
      </w:r>
      <w:r>
        <w:rPr>
          <w:rFonts w:ascii="Stag Book" w:hAnsi="Stag Book"/>
          <w:sz w:val="22"/>
        </w:rPr>
        <w:t xml:space="preserve">, </w:t>
      </w:r>
      <w:r w:rsidRPr="00C741C7">
        <w:rPr>
          <w:rFonts w:ascii="Stag Book" w:hAnsi="Stag Book"/>
          <w:sz w:val="22"/>
        </w:rPr>
        <w:t xml:space="preserve">para </w:t>
      </w:r>
      <w:r>
        <w:rPr>
          <w:rFonts w:ascii="Stag Book" w:hAnsi="Stag Book"/>
          <w:sz w:val="22"/>
        </w:rPr>
        <w:t xml:space="preserve">ello </w:t>
      </w:r>
      <w:r w:rsidRPr="00C741C7">
        <w:rPr>
          <w:rFonts w:ascii="Stag Book" w:hAnsi="Stag Book"/>
          <w:sz w:val="22"/>
        </w:rPr>
        <w:t xml:space="preserve">usaremos el comando </w:t>
      </w:r>
      <w:r w:rsidRPr="00FA7E18">
        <w:rPr>
          <w:rFonts w:ascii="Stag Book" w:hAnsi="Stag Book"/>
          <w:b/>
          <w:sz w:val="22"/>
        </w:rPr>
        <w:t>CREATE</w:t>
      </w:r>
      <w:r w:rsidRPr="00C741C7">
        <w:rPr>
          <w:rFonts w:ascii="Stag Book" w:hAnsi="Stag Book"/>
          <w:sz w:val="22"/>
        </w:rPr>
        <w:t xml:space="preserve"> </w:t>
      </w:r>
      <w:r w:rsidRPr="00FA7E18">
        <w:rPr>
          <w:rFonts w:ascii="Stag Book" w:hAnsi="Stag Book"/>
          <w:b/>
          <w:sz w:val="22"/>
        </w:rPr>
        <w:t>TABLESPACE</w:t>
      </w:r>
      <w:r w:rsidRPr="00C741C7">
        <w:rPr>
          <w:rFonts w:ascii="Stag Book" w:hAnsi="Stag Book"/>
          <w:sz w:val="22"/>
        </w:rPr>
        <w:t>.</w:t>
      </w:r>
    </w:p>
    <w:p w14:paraId="5A4F27DA" w14:textId="2BF5110D" w:rsidR="00FA7E18" w:rsidRPr="00C741C7" w:rsidRDefault="00FA7E18" w:rsidP="00FA7E18">
      <w:pPr>
        <w:jc w:val="both"/>
        <w:rPr>
          <w:rFonts w:ascii="Stag Book" w:hAnsi="Stag Book"/>
          <w:sz w:val="22"/>
        </w:rPr>
      </w:pPr>
    </w:p>
    <w:p w14:paraId="29B8ACBD" w14:textId="3ECA267A" w:rsidR="00FA7E18" w:rsidRPr="00FA7E18" w:rsidRDefault="00FA7E18" w:rsidP="00FA7E18">
      <w:pPr>
        <w:jc w:val="both"/>
        <w:rPr>
          <w:rFonts w:ascii="Stag Book" w:hAnsi="Stag Book"/>
          <w:sz w:val="22"/>
          <w:lang w:val="en-US"/>
        </w:rPr>
      </w:pPr>
      <w:r w:rsidRPr="00FA7E18">
        <w:rPr>
          <w:rFonts w:ascii="Stag Book" w:hAnsi="Stag Book"/>
          <w:sz w:val="22"/>
          <w:lang w:val="en-US"/>
        </w:rPr>
        <w:t xml:space="preserve">CREATE TABLESPACE </w:t>
      </w:r>
      <w:r w:rsidRPr="00FA7E18">
        <w:rPr>
          <w:rFonts w:ascii="Stag Book" w:hAnsi="Stag Book"/>
          <w:b/>
          <w:sz w:val="22"/>
          <w:lang w:val="en-US"/>
        </w:rPr>
        <w:t>SEMANA_01</w:t>
      </w:r>
      <w:r>
        <w:rPr>
          <w:rFonts w:ascii="Stag Book" w:hAnsi="Stag Book"/>
          <w:sz w:val="22"/>
          <w:lang w:val="en-US"/>
        </w:rPr>
        <w:t xml:space="preserve"> </w:t>
      </w:r>
      <w:r w:rsidRPr="00FA7E18">
        <w:rPr>
          <w:rFonts w:ascii="Stag Book" w:hAnsi="Stag Book"/>
          <w:sz w:val="22"/>
          <w:lang w:val="en-US"/>
        </w:rPr>
        <w:t>DATAFILE ‘</w:t>
      </w:r>
      <w:r w:rsidRPr="00FA7E18">
        <w:rPr>
          <w:rFonts w:ascii="Stag Book" w:hAnsi="Stag Book"/>
          <w:b/>
          <w:sz w:val="22"/>
          <w:lang w:val="en-US"/>
        </w:rPr>
        <w:t>C:\IDAT</w:t>
      </w:r>
      <w:r w:rsidR="001C505A">
        <w:rPr>
          <w:rFonts w:ascii="Stag Book" w:hAnsi="Stag Book"/>
          <w:b/>
          <w:sz w:val="22"/>
          <w:lang w:val="en-US"/>
        </w:rPr>
        <w:t xml:space="preserve"> </w:t>
      </w:r>
      <w:r w:rsidRPr="00FA7E18">
        <w:rPr>
          <w:rFonts w:ascii="Stag Book" w:hAnsi="Stag Book"/>
          <w:b/>
          <w:sz w:val="22"/>
          <w:lang w:val="en-US"/>
        </w:rPr>
        <w:t>\</w:t>
      </w:r>
      <w:r w:rsidR="001C505A">
        <w:rPr>
          <w:rFonts w:ascii="Stag Book" w:hAnsi="Stag Book"/>
          <w:b/>
          <w:sz w:val="22"/>
          <w:lang w:val="en-US"/>
        </w:rPr>
        <w:t xml:space="preserve"> </w:t>
      </w:r>
      <w:r w:rsidR="001C505A" w:rsidRPr="001C505A">
        <w:rPr>
          <w:rFonts w:ascii="Stag Book" w:hAnsi="Stag Book"/>
          <w:b/>
          <w:color w:val="FF0000"/>
          <w:sz w:val="22"/>
          <w:lang w:val="en-US"/>
        </w:rPr>
        <w:t>I</w:t>
      </w:r>
      <w:r w:rsidRPr="001C505A">
        <w:rPr>
          <w:rFonts w:ascii="Stag Book" w:hAnsi="Stag Book"/>
          <w:b/>
          <w:color w:val="FF0000"/>
          <w:sz w:val="22"/>
          <w:lang w:val="en-US"/>
        </w:rPr>
        <w:t>DAT_01.DBF</w:t>
      </w:r>
      <w:r w:rsidRPr="00FA7E18">
        <w:rPr>
          <w:rFonts w:ascii="Stag Book" w:hAnsi="Stag Book"/>
          <w:sz w:val="22"/>
          <w:lang w:val="en-US"/>
        </w:rPr>
        <w:t>’ SIZE 50M;</w:t>
      </w:r>
    </w:p>
    <w:p w14:paraId="2CC7A0A2" w14:textId="6F5DC329" w:rsidR="00FA7E18" w:rsidRPr="00F62348" w:rsidRDefault="00C66639" w:rsidP="0056664D">
      <w:pPr>
        <w:jc w:val="both"/>
        <w:rPr>
          <w:rFonts w:ascii="Stag Book" w:hAnsi="Stag Book"/>
          <w:sz w:val="22"/>
          <w:lang w:val="en-US"/>
        </w:rPr>
      </w:pPr>
      <w:r>
        <w:rPr>
          <w:noProof/>
          <w:sz w:val="22"/>
          <w:lang w:eastAsia="es-PE"/>
        </w:rPr>
        <w:drawing>
          <wp:anchor distT="0" distB="0" distL="114300" distR="114300" simplePos="0" relativeHeight="251746304" behindDoc="0" locked="0" layoutInCell="1" allowOverlap="1" wp14:anchorId="01DA2D7B" wp14:editId="4356D8EA">
            <wp:simplePos x="0" y="0"/>
            <wp:positionH relativeFrom="margin">
              <wp:align>center</wp:align>
            </wp:positionH>
            <wp:positionV relativeFrom="paragraph">
              <wp:posOffset>55880</wp:posOffset>
            </wp:positionV>
            <wp:extent cx="6115050" cy="2076450"/>
            <wp:effectExtent l="19050" t="19050" r="19050" b="1905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20764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16A35C1" w14:textId="4701B054" w:rsidR="00FA7E18" w:rsidRPr="00F62348" w:rsidRDefault="00FA7E18" w:rsidP="0056664D">
      <w:pPr>
        <w:jc w:val="both"/>
        <w:rPr>
          <w:rFonts w:ascii="Stag Book" w:hAnsi="Stag Book"/>
          <w:sz w:val="22"/>
          <w:lang w:val="en-US"/>
        </w:rPr>
      </w:pPr>
    </w:p>
    <w:p w14:paraId="629CEADA" w14:textId="7C6A7BBF" w:rsidR="00FA7E18" w:rsidRPr="00F62348" w:rsidRDefault="00FA7E18" w:rsidP="0056664D">
      <w:pPr>
        <w:jc w:val="both"/>
        <w:rPr>
          <w:rFonts w:ascii="Stag Book" w:hAnsi="Stag Book"/>
          <w:sz w:val="22"/>
          <w:lang w:val="en-US"/>
        </w:rPr>
      </w:pPr>
    </w:p>
    <w:p w14:paraId="38EAA0D0" w14:textId="77777777" w:rsidR="00FA7E18" w:rsidRPr="00F62348" w:rsidRDefault="00FA7E18" w:rsidP="0056664D">
      <w:pPr>
        <w:jc w:val="both"/>
        <w:rPr>
          <w:rFonts w:ascii="Stag Book" w:hAnsi="Stag Book"/>
          <w:sz w:val="22"/>
          <w:lang w:val="en-US"/>
        </w:rPr>
      </w:pPr>
    </w:p>
    <w:p w14:paraId="1C2814EB" w14:textId="3B69C5F7" w:rsidR="00FA7E18" w:rsidRPr="00F62348" w:rsidRDefault="00FA7E18" w:rsidP="0056664D">
      <w:pPr>
        <w:jc w:val="both"/>
        <w:rPr>
          <w:rFonts w:ascii="Stag Book" w:hAnsi="Stag Book"/>
          <w:sz w:val="22"/>
          <w:lang w:val="en-US"/>
        </w:rPr>
      </w:pPr>
    </w:p>
    <w:p w14:paraId="0EB0B859" w14:textId="008E83D7" w:rsidR="002C6A31" w:rsidRPr="00F62348" w:rsidRDefault="002C6A31" w:rsidP="006800DB">
      <w:pPr>
        <w:jc w:val="both"/>
        <w:rPr>
          <w:rFonts w:ascii="Stag Book" w:hAnsi="Stag Book"/>
          <w:sz w:val="22"/>
          <w:lang w:val="en-US"/>
        </w:rPr>
      </w:pPr>
    </w:p>
    <w:p w14:paraId="01BA7217" w14:textId="17399C01" w:rsidR="008D3C0E" w:rsidRPr="00F62348" w:rsidRDefault="008D3C0E" w:rsidP="00C741C7">
      <w:pPr>
        <w:jc w:val="both"/>
        <w:rPr>
          <w:rFonts w:ascii="Stag Book" w:hAnsi="Stag Book"/>
          <w:sz w:val="22"/>
          <w:lang w:val="en-US"/>
        </w:rPr>
      </w:pPr>
    </w:p>
    <w:p w14:paraId="739A6CB5" w14:textId="384787CA" w:rsidR="002C6A31" w:rsidRPr="00F62348" w:rsidRDefault="002C6A31" w:rsidP="00C741C7">
      <w:pPr>
        <w:jc w:val="both"/>
        <w:rPr>
          <w:rFonts w:ascii="Stag Book" w:hAnsi="Stag Book"/>
          <w:sz w:val="22"/>
          <w:lang w:val="en-US"/>
        </w:rPr>
      </w:pPr>
    </w:p>
    <w:p w14:paraId="6DCDAD33" w14:textId="77FFEB42" w:rsidR="002C6A31" w:rsidRPr="00F62348" w:rsidRDefault="004C4CF6" w:rsidP="00C741C7">
      <w:pPr>
        <w:jc w:val="both"/>
        <w:rPr>
          <w:rFonts w:ascii="Stag Book" w:hAnsi="Stag Book"/>
          <w:sz w:val="22"/>
          <w:lang w:val="en-US"/>
        </w:rPr>
      </w:pPr>
      <w:r w:rsidRPr="0056664D">
        <w:rPr>
          <w:rFonts w:ascii="Stag Book" w:hAnsi="Stag Book"/>
          <w:noProof/>
          <w:sz w:val="22"/>
          <w:lang w:eastAsia="es-PE"/>
        </w:rPr>
        <mc:AlternateContent>
          <mc:Choice Requires="wps">
            <w:drawing>
              <wp:anchor distT="0" distB="0" distL="114300" distR="114300" simplePos="0" relativeHeight="251747328" behindDoc="0" locked="0" layoutInCell="1" allowOverlap="1" wp14:anchorId="157A175C" wp14:editId="75CC65FE">
                <wp:simplePos x="0" y="0"/>
                <wp:positionH relativeFrom="margin">
                  <wp:posOffset>9525</wp:posOffset>
                </wp:positionH>
                <wp:positionV relativeFrom="paragraph">
                  <wp:posOffset>108585</wp:posOffset>
                </wp:positionV>
                <wp:extent cx="5667375" cy="228600"/>
                <wp:effectExtent l="19050" t="19050" r="28575" b="19050"/>
                <wp:wrapNone/>
                <wp:docPr id="390" name="Rectángulo 390"/>
                <wp:cNvGraphicFramePr/>
                <a:graphic xmlns:a="http://schemas.openxmlformats.org/drawingml/2006/main">
                  <a:graphicData uri="http://schemas.microsoft.com/office/word/2010/wordprocessingShape">
                    <wps:wsp>
                      <wps:cNvSpPr/>
                      <wps:spPr>
                        <a:xfrm>
                          <a:off x="0" y="0"/>
                          <a:ext cx="56673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7EC34" id="Rectángulo 390" o:spid="_x0000_s1026" style="position:absolute;margin-left:.75pt;margin-top:8.55pt;width:446.25pt;height:1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" filled="f" strokecolor="red" strokeweight="2.25pt">
                <w10:wrap anchorx="margin"/>
              </v:rect>
            </w:pict>
          </mc:Fallback>
        </mc:AlternateContent>
      </w:r>
    </w:p>
    <w:p w14:paraId="64258EF7" w14:textId="5A7B20C6" w:rsidR="002C6A31" w:rsidRPr="00F62348" w:rsidRDefault="002C6A31" w:rsidP="00C741C7">
      <w:pPr>
        <w:jc w:val="both"/>
        <w:rPr>
          <w:rFonts w:ascii="Stag Book" w:hAnsi="Stag Book"/>
          <w:sz w:val="22"/>
          <w:lang w:val="en-US"/>
        </w:rPr>
      </w:pPr>
    </w:p>
    <w:p w14:paraId="271389C8" w14:textId="4D87F844" w:rsidR="002C6A31" w:rsidRPr="00F62348" w:rsidRDefault="002C6A31" w:rsidP="00C741C7">
      <w:pPr>
        <w:jc w:val="both"/>
        <w:rPr>
          <w:rFonts w:ascii="Stag Book" w:hAnsi="Stag Book"/>
          <w:sz w:val="22"/>
          <w:lang w:val="en-US"/>
        </w:rPr>
      </w:pPr>
    </w:p>
    <w:p w14:paraId="3318AA75" w14:textId="4AFD352D" w:rsidR="002C6A31" w:rsidRPr="00F62348" w:rsidRDefault="002C6A31" w:rsidP="00C741C7">
      <w:pPr>
        <w:jc w:val="both"/>
        <w:rPr>
          <w:rFonts w:ascii="Stag Book" w:hAnsi="Stag Book"/>
          <w:sz w:val="22"/>
          <w:lang w:val="en-US"/>
        </w:rPr>
      </w:pPr>
    </w:p>
    <w:p w14:paraId="68B79B25" w14:textId="4D90FFDB" w:rsidR="008D3C0E" w:rsidRPr="00F62348" w:rsidRDefault="008D3C0E" w:rsidP="00C741C7">
      <w:pPr>
        <w:jc w:val="both"/>
        <w:rPr>
          <w:rFonts w:ascii="Stag Book" w:hAnsi="Stag Book"/>
          <w:sz w:val="22"/>
          <w:lang w:val="en-US"/>
        </w:rPr>
      </w:pPr>
    </w:p>
    <w:p w14:paraId="66C7BC86" w14:textId="79BF7199" w:rsidR="008D3C0E" w:rsidRPr="00F62348" w:rsidRDefault="008D3C0E" w:rsidP="00C741C7">
      <w:pPr>
        <w:jc w:val="both"/>
        <w:rPr>
          <w:rFonts w:ascii="Stag Book" w:hAnsi="Stag Book"/>
          <w:sz w:val="22"/>
          <w:lang w:val="en-US"/>
        </w:rPr>
      </w:pPr>
    </w:p>
    <w:p w14:paraId="3A47F789" w14:textId="356FC2FA" w:rsidR="0056664D" w:rsidRPr="0056664D" w:rsidRDefault="0056664D" w:rsidP="0056664D">
      <w:pPr>
        <w:jc w:val="both"/>
        <w:rPr>
          <w:rFonts w:ascii="Stag Book" w:hAnsi="Stag Book"/>
          <w:sz w:val="22"/>
        </w:rPr>
      </w:pPr>
      <w:r w:rsidRPr="0056664D">
        <w:rPr>
          <w:rFonts w:ascii="Stag Book" w:hAnsi="Stag Book"/>
          <w:sz w:val="22"/>
        </w:rPr>
        <w:t>Verificando la existencia del TABLESPACE, llamado IDAT</w:t>
      </w:r>
      <w:r>
        <w:rPr>
          <w:rFonts w:ascii="Stag Book" w:hAnsi="Stag Book"/>
          <w:sz w:val="22"/>
        </w:rPr>
        <w:t>_</w:t>
      </w:r>
      <w:r w:rsidRPr="0056664D">
        <w:rPr>
          <w:rFonts w:ascii="Stag Book" w:hAnsi="Stag Book"/>
          <w:sz w:val="22"/>
        </w:rPr>
        <w:t>01.DBF.</w:t>
      </w:r>
      <w:r>
        <w:rPr>
          <w:rFonts w:ascii="Stag Book" w:hAnsi="Stag Book"/>
          <w:sz w:val="22"/>
        </w:rPr>
        <w:t xml:space="preserve"> para ello se debe ir a la carpeta IDAT del disco C:\ desde su explorador.</w:t>
      </w:r>
    </w:p>
    <w:p w14:paraId="1798489C" w14:textId="2D786C90" w:rsidR="008D3C0E" w:rsidRPr="0056664D" w:rsidRDefault="0056664D" w:rsidP="00C741C7">
      <w:pPr>
        <w:jc w:val="both"/>
        <w:rPr>
          <w:rFonts w:ascii="Stag Book" w:hAnsi="Stag Book"/>
          <w:sz w:val="22"/>
        </w:rPr>
      </w:pPr>
      <w:r w:rsidRPr="0056664D">
        <w:rPr>
          <w:rFonts w:ascii="Stag Book" w:hAnsi="Stag Book"/>
          <w:noProof/>
          <w:sz w:val="22"/>
          <w:lang w:eastAsia="es-PE"/>
        </w:rPr>
        <w:drawing>
          <wp:anchor distT="0" distB="0" distL="114300" distR="114300" simplePos="0" relativeHeight="251748352" behindDoc="0" locked="0" layoutInCell="1" allowOverlap="1" wp14:anchorId="4FFD71BF" wp14:editId="3D71AB13">
            <wp:simplePos x="0" y="0"/>
            <wp:positionH relativeFrom="margin">
              <wp:align>right</wp:align>
            </wp:positionH>
            <wp:positionV relativeFrom="paragraph">
              <wp:posOffset>78105</wp:posOffset>
            </wp:positionV>
            <wp:extent cx="6076950" cy="2000250"/>
            <wp:effectExtent l="19050" t="19050" r="19050" b="1905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6950" cy="20002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82639AD" w14:textId="7FA9BB03" w:rsidR="008D3C0E" w:rsidRPr="0056664D" w:rsidRDefault="008D3C0E" w:rsidP="00C741C7">
      <w:pPr>
        <w:jc w:val="both"/>
        <w:rPr>
          <w:rFonts w:ascii="Stag Book" w:hAnsi="Stag Book"/>
          <w:sz w:val="22"/>
        </w:rPr>
      </w:pPr>
    </w:p>
    <w:p w14:paraId="7D7F73BE" w14:textId="7BDD9C81" w:rsidR="008D3C0E" w:rsidRPr="0056664D" w:rsidRDefault="008D3C0E" w:rsidP="00C741C7">
      <w:pPr>
        <w:jc w:val="both"/>
        <w:rPr>
          <w:rFonts w:ascii="Stag Book" w:hAnsi="Stag Book"/>
          <w:sz w:val="22"/>
        </w:rPr>
      </w:pPr>
    </w:p>
    <w:p w14:paraId="1D882E52" w14:textId="1087D28A" w:rsidR="008D3C0E" w:rsidRPr="0056664D" w:rsidRDefault="008D3C0E" w:rsidP="00C741C7">
      <w:pPr>
        <w:jc w:val="both"/>
        <w:rPr>
          <w:rFonts w:ascii="Stag Book" w:hAnsi="Stag Book"/>
          <w:sz w:val="22"/>
        </w:rPr>
      </w:pPr>
    </w:p>
    <w:p w14:paraId="0C65C1A8" w14:textId="77777777" w:rsidR="008D3C0E" w:rsidRPr="0056664D" w:rsidRDefault="008D3C0E" w:rsidP="00C741C7">
      <w:pPr>
        <w:jc w:val="both"/>
        <w:rPr>
          <w:rFonts w:ascii="Stag Book" w:hAnsi="Stag Book"/>
          <w:sz w:val="22"/>
        </w:rPr>
      </w:pPr>
    </w:p>
    <w:p w14:paraId="36C2F08C" w14:textId="6647D685" w:rsidR="008D3C0E" w:rsidRPr="0056664D" w:rsidRDefault="0056664D" w:rsidP="00C741C7">
      <w:pPr>
        <w:jc w:val="both"/>
        <w:rPr>
          <w:rFonts w:ascii="Stag Book" w:hAnsi="Stag Book"/>
          <w:sz w:val="22"/>
        </w:rPr>
      </w:pPr>
      <w:r w:rsidRPr="0056664D">
        <w:rPr>
          <w:rFonts w:ascii="Stag Book" w:hAnsi="Stag Book"/>
          <w:noProof/>
          <w:sz w:val="22"/>
          <w:lang w:eastAsia="es-PE"/>
        </w:rPr>
        <mc:AlternateContent>
          <mc:Choice Requires="wps">
            <w:drawing>
              <wp:anchor distT="0" distB="0" distL="114300" distR="114300" simplePos="0" relativeHeight="251749376" behindDoc="0" locked="0" layoutInCell="1" allowOverlap="1" wp14:anchorId="3276195C" wp14:editId="4CBCBDA9">
                <wp:simplePos x="0" y="0"/>
                <wp:positionH relativeFrom="column">
                  <wp:posOffset>1270635</wp:posOffset>
                </wp:positionH>
                <wp:positionV relativeFrom="paragraph">
                  <wp:posOffset>142875</wp:posOffset>
                </wp:positionV>
                <wp:extent cx="4705350" cy="247650"/>
                <wp:effectExtent l="19050" t="19050" r="19050" b="19050"/>
                <wp:wrapNone/>
                <wp:docPr id="391" name="Rectángulo 391"/>
                <wp:cNvGraphicFramePr/>
                <a:graphic xmlns:a="http://schemas.openxmlformats.org/drawingml/2006/main">
                  <a:graphicData uri="http://schemas.microsoft.com/office/word/2010/wordprocessingShape">
                    <wps:wsp>
                      <wps:cNvSpPr/>
                      <wps:spPr>
                        <a:xfrm>
                          <a:off x="0" y="0"/>
                          <a:ext cx="47053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E9129" id="Rectángulo 391" o:spid="_x0000_s1026" style="position:absolute;margin-left:100.05pt;margin-top:11.25pt;width:370.5pt;height:1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" filled="f" strokecolor="red" strokeweight="2.25pt"/>
            </w:pict>
          </mc:Fallback>
        </mc:AlternateContent>
      </w:r>
    </w:p>
    <w:p w14:paraId="6F92EC45" w14:textId="77777777" w:rsidR="008D3C0E" w:rsidRPr="0056664D" w:rsidRDefault="008D3C0E" w:rsidP="00C741C7">
      <w:pPr>
        <w:jc w:val="both"/>
        <w:rPr>
          <w:rFonts w:ascii="Stag Book" w:hAnsi="Stag Book"/>
          <w:sz w:val="22"/>
        </w:rPr>
      </w:pPr>
    </w:p>
    <w:p w14:paraId="727F02DB" w14:textId="2E270505" w:rsidR="008D3C0E" w:rsidRPr="0056664D" w:rsidRDefault="008D3C0E" w:rsidP="00C741C7">
      <w:pPr>
        <w:jc w:val="both"/>
        <w:rPr>
          <w:rFonts w:ascii="Stag Book" w:hAnsi="Stag Book"/>
          <w:sz w:val="22"/>
        </w:rPr>
      </w:pPr>
    </w:p>
    <w:p w14:paraId="0D9D8C10" w14:textId="48946FBF" w:rsidR="008D3C0E" w:rsidRPr="0056664D" w:rsidRDefault="008D3C0E" w:rsidP="00C741C7">
      <w:pPr>
        <w:jc w:val="both"/>
        <w:rPr>
          <w:rFonts w:ascii="Stag Book" w:hAnsi="Stag Book"/>
          <w:sz w:val="22"/>
        </w:rPr>
      </w:pPr>
    </w:p>
    <w:p w14:paraId="70130911" w14:textId="6AE00C0F" w:rsidR="008D3C0E" w:rsidRPr="0056664D" w:rsidRDefault="008D3C0E" w:rsidP="00C741C7">
      <w:pPr>
        <w:jc w:val="both"/>
        <w:rPr>
          <w:rFonts w:ascii="Stag Book" w:hAnsi="Stag Book"/>
          <w:sz w:val="22"/>
        </w:rPr>
      </w:pPr>
    </w:p>
    <w:p w14:paraId="254FC76A" w14:textId="69B78AFC" w:rsidR="008D3C0E" w:rsidRPr="0056664D" w:rsidRDefault="008D3C0E" w:rsidP="00C741C7">
      <w:pPr>
        <w:jc w:val="both"/>
        <w:rPr>
          <w:rFonts w:ascii="Stag Book" w:hAnsi="Stag Book"/>
          <w:sz w:val="22"/>
        </w:rPr>
      </w:pPr>
    </w:p>
    <w:p w14:paraId="00A1F944" w14:textId="0A838286" w:rsidR="008D3C0E" w:rsidRPr="0056664D" w:rsidRDefault="008D3C0E" w:rsidP="00C741C7">
      <w:pPr>
        <w:jc w:val="both"/>
        <w:rPr>
          <w:rFonts w:ascii="Stag Book" w:hAnsi="Stag Book"/>
          <w:sz w:val="22"/>
        </w:rPr>
      </w:pPr>
    </w:p>
    <w:p w14:paraId="1277BF6E" w14:textId="271E1EC6" w:rsidR="008D3C0E" w:rsidRDefault="008D3C0E" w:rsidP="0056664D">
      <w:pPr>
        <w:jc w:val="both"/>
        <w:rPr>
          <w:rFonts w:ascii="Stag Book" w:hAnsi="Stag Book"/>
          <w:sz w:val="22"/>
        </w:rPr>
      </w:pPr>
    </w:p>
    <w:p w14:paraId="498F48C7" w14:textId="1208A9DE" w:rsidR="00C62F03" w:rsidRDefault="00C62F03" w:rsidP="0056664D">
      <w:pPr>
        <w:jc w:val="both"/>
        <w:rPr>
          <w:rFonts w:ascii="Stag Book" w:hAnsi="Stag Book"/>
          <w:sz w:val="22"/>
        </w:rPr>
      </w:pPr>
    </w:p>
    <w:p w14:paraId="71696789" w14:textId="77777777" w:rsidR="00C62F03" w:rsidRPr="0056664D" w:rsidRDefault="00C62F03" w:rsidP="0056664D">
      <w:pPr>
        <w:jc w:val="both"/>
        <w:rPr>
          <w:rFonts w:ascii="Stag Book" w:hAnsi="Stag Book"/>
          <w:sz w:val="22"/>
        </w:rPr>
      </w:pPr>
    </w:p>
    <w:p w14:paraId="16F7A1E0" w14:textId="36392F8E" w:rsidR="008D3C0E" w:rsidRPr="0056664D" w:rsidRDefault="008D3C0E" w:rsidP="0056664D">
      <w:pPr>
        <w:jc w:val="both"/>
        <w:rPr>
          <w:rFonts w:ascii="Stag Book" w:hAnsi="Stag Book"/>
          <w:sz w:val="22"/>
        </w:rPr>
      </w:pPr>
    </w:p>
    <w:p w14:paraId="6736E454" w14:textId="45AF4FEE" w:rsidR="0056664D" w:rsidRPr="0056664D" w:rsidRDefault="0056664D" w:rsidP="0056664D">
      <w:pPr>
        <w:jc w:val="both"/>
        <w:rPr>
          <w:rFonts w:ascii="Stag Book" w:hAnsi="Stag Book"/>
          <w:b/>
          <w:sz w:val="22"/>
        </w:rPr>
      </w:pPr>
      <w:r w:rsidRPr="0056664D">
        <w:rPr>
          <w:rFonts w:ascii="Stag Book" w:hAnsi="Stag Book"/>
          <w:b/>
          <w:sz w:val="22"/>
        </w:rPr>
        <w:lastRenderedPageBreak/>
        <w:t>PASO 4:</w:t>
      </w:r>
      <w:r>
        <w:rPr>
          <w:rFonts w:ascii="Stag Book" w:hAnsi="Stag Book"/>
          <w:b/>
          <w:sz w:val="22"/>
        </w:rPr>
        <w:t xml:space="preserve"> Opcional</w:t>
      </w:r>
    </w:p>
    <w:p w14:paraId="3FE26506" w14:textId="61624789" w:rsidR="0056664D" w:rsidRDefault="0056664D" w:rsidP="0056664D">
      <w:pPr>
        <w:jc w:val="both"/>
        <w:rPr>
          <w:rFonts w:ascii="Stag Book" w:hAnsi="Stag Book"/>
          <w:sz w:val="22"/>
        </w:rPr>
      </w:pPr>
      <w:r w:rsidRPr="0056664D">
        <w:rPr>
          <w:rFonts w:ascii="Stag Book" w:hAnsi="Stag Book"/>
          <w:sz w:val="22"/>
        </w:rPr>
        <w:t xml:space="preserve">A continuación, verificamos la creación de nuestro TABLESPACE. Usando la tabla de sistema </w:t>
      </w:r>
      <w:r w:rsidRPr="0056664D">
        <w:rPr>
          <w:rFonts w:ascii="Stag Book" w:hAnsi="Stag Book"/>
          <w:b/>
          <w:sz w:val="22"/>
        </w:rPr>
        <w:t>v$tablespace</w:t>
      </w:r>
      <w:r>
        <w:rPr>
          <w:rFonts w:ascii="Stag Book" w:hAnsi="Stag Book"/>
          <w:b/>
          <w:sz w:val="22"/>
        </w:rPr>
        <w:t>,</w:t>
      </w:r>
      <w:r>
        <w:rPr>
          <w:rFonts w:ascii="Stag Book" w:hAnsi="Stag Book"/>
          <w:sz w:val="22"/>
        </w:rPr>
        <w:t xml:space="preserve"> del diccionario de datos de Oracle.</w:t>
      </w:r>
    </w:p>
    <w:p w14:paraId="125F3754" w14:textId="22F32B27" w:rsidR="0056664D" w:rsidRDefault="0056664D" w:rsidP="0056664D">
      <w:pPr>
        <w:jc w:val="both"/>
        <w:rPr>
          <w:rFonts w:ascii="Stag Book" w:hAnsi="Stag Book"/>
          <w:sz w:val="22"/>
        </w:rPr>
      </w:pPr>
    </w:p>
    <w:p w14:paraId="65CB4458" w14:textId="75F1BCE8" w:rsidR="0056664D" w:rsidRPr="00F62348" w:rsidRDefault="0056664D" w:rsidP="0056664D">
      <w:pPr>
        <w:jc w:val="both"/>
        <w:rPr>
          <w:rFonts w:ascii="Stag Book" w:hAnsi="Stag Book"/>
          <w:sz w:val="22"/>
          <w:lang w:val="en-US"/>
        </w:rPr>
      </w:pPr>
      <w:r w:rsidRPr="00F62348">
        <w:rPr>
          <w:rFonts w:ascii="Stag Book" w:hAnsi="Stag Book"/>
          <w:b/>
          <w:sz w:val="22"/>
          <w:lang w:val="en-US"/>
        </w:rPr>
        <w:t>SELECT * FROM V$TABLESPACE;</w:t>
      </w:r>
    </w:p>
    <w:p w14:paraId="2FE7EF72" w14:textId="529AA747" w:rsidR="0056664D" w:rsidRPr="00F62348" w:rsidRDefault="0056664D" w:rsidP="0056664D">
      <w:pPr>
        <w:jc w:val="both"/>
        <w:rPr>
          <w:rFonts w:ascii="Stag Book" w:hAnsi="Stag Book"/>
          <w:sz w:val="22"/>
          <w:lang w:val="en-US"/>
        </w:rPr>
      </w:pPr>
      <w:r w:rsidRPr="00254C6D">
        <w:rPr>
          <w:rFonts w:ascii="Stag Book" w:hAnsi="Stag Book"/>
          <w:noProof/>
          <w:sz w:val="22"/>
          <w:lang w:eastAsia="es-PE"/>
        </w:rPr>
        <w:drawing>
          <wp:anchor distT="0" distB="0" distL="114300" distR="114300" simplePos="0" relativeHeight="251750400" behindDoc="0" locked="0" layoutInCell="1" allowOverlap="1" wp14:anchorId="06AE3025" wp14:editId="7FC4DA5A">
            <wp:simplePos x="0" y="0"/>
            <wp:positionH relativeFrom="margin">
              <wp:posOffset>2540</wp:posOffset>
            </wp:positionH>
            <wp:positionV relativeFrom="paragraph">
              <wp:posOffset>61595</wp:posOffset>
            </wp:positionV>
            <wp:extent cx="6115050" cy="1952625"/>
            <wp:effectExtent l="19050" t="19050" r="19050" b="2857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19526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6B4A7058" w14:textId="28334995" w:rsidR="0056664D" w:rsidRPr="00F62348" w:rsidRDefault="0056664D" w:rsidP="00254C6D">
      <w:pPr>
        <w:jc w:val="both"/>
        <w:rPr>
          <w:rFonts w:ascii="Stag Book" w:hAnsi="Stag Book"/>
          <w:sz w:val="22"/>
          <w:lang w:val="en-US"/>
        </w:rPr>
      </w:pPr>
    </w:p>
    <w:p w14:paraId="21C4BFA8" w14:textId="440B12A8" w:rsidR="0056664D" w:rsidRPr="00F62348" w:rsidRDefault="0056664D" w:rsidP="00254C6D">
      <w:pPr>
        <w:jc w:val="both"/>
        <w:rPr>
          <w:rFonts w:ascii="Stag Book" w:hAnsi="Stag Book"/>
          <w:sz w:val="22"/>
          <w:lang w:val="en-US"/>
        </w:rPr>
      </w:pPr>
    </w:p>
    <w:p w14:paraId="3509C9B8" w14:textId="3DD0F17C" w:rsidR="008D3C0E" w:rsidRPr="00F62348" w:rsidRDefault="008D3C0E" w:rsidP="00254C6D">
      <w:pPr>
        <w:jc w:val="both"/>
        <w:rPr>
          <w:rFonts w:ascii="Stag Book" w:hAnsi="Stag Book"/>
          <w:sz w:val="22"/>
          <w:lang w:val="en-US"/>
        </w:rPr>
      </w:pPr>
    </w:p>
    <w:p w14:paraId="538C6C49" w14:textId="77777777" w:rsidR="008D3C0E" w:rsidRPr="00F62348" w:rsidRDefault="008D3C0E" w:rsidP="00254C6D">
      <w:pPr>
        <w:jc w:val="both"/>
        <w:rPr>
          <w:rFonts w:ascii="Stag Book" w:hAnsi="Stag Book"/>
          <w:sz w:val="22"/>
          <w:lang w:val="en-US"/>
        </w:rPr>
      </w:pPr>
    </w:p>
    <w:p w14:paraId="4D23218F" w14:textId="77777777" w:rsidR="008D3C0E" w:rsidRPr="00F62348" w:rsidRDefault="008D3C0E" w:rsidP="00254C6D">
      <w:pPr>
        <w:jc w:val="both"/>
        <w:rPr>
          <w:rFonts w:ascii="Stag Book" w:hAnsi="Stag Book"/>
          <w:sz w:val="22"/>
          <w:lang w:val="en-US"/>
        </w:rPr>
      </w:pPr>
    </w:p>
    <w:p w14:paraId="57CB3A26" w14:textId="77777777" w:rsidR="008D3C0E" w:rsidRPr="00F62348" w:rsidRDefault="008D3C0E" w:rsidP="00254C6D">
      <w:pPr>
        <w:jc w:val="both"/>
        <w:rPr>
          <w:rFonts w:ascii="Stag Book" w:hAnsi="Stag Book"/>
          <w:sz w:val="22"/>
          <w:lang w:val="en-US"/>
        </w:rPr>
      </w:pPr>
    </w:p>
    <w:p w14:paraId="2A829D6C" w14:textId="77777777" w:rsidR="008D3C0E" w:rsidRPr="00F62348" w:rsidRDefault="008D3C0E" w:rsidP="00254C6D">
      <w:pPr>
        <w:jc w:val="both"/>
        <w:rPr>
          <w:rFonts w:ascii="Stag Book" w:hAnsi="Stag Book"/>
          <w:sz w:val="22"/>
          <w:lang w:val="en-US"/>
        </w:rPr>
      </w:pPr>
    </w:p>
    <w:p w14:paraId="310CE6C1" w14:textId="48C63B52" w:rsidR="008D3C0E" w:rsidRPr="00F62348" w:rsidRDefault="008D3C0E" w:rsidP="00254C6D">
      <w:pPr>
        <w:jc w:val="both"/>
        <w:rPr>
          <w:rFonts w:ascii="Stag Book" w:hAnsi="Stag Book"/>
          <w:sz w:val="22"/>
          <w:lang w:val="en-US"/>
        </w:rPr>
      </w:pPr>
    </w:p>
    <w:p w14:paraId="56FD475D" w14:textId="014E336D" w:rsidR="008D3C0E" w:rsidRPr="00F62348" w:rsidRDefault="00C6291E" w:rsidP="00254C6D">
      <w:pPr>
        <w:jc w:val="both"/>
        <w:rPr>
          <w:rFonts w:ascii="Stag Book" w:hAnsi="Stag Book"/>
          <w:sz w:val="22"/>
          <w:lang w:val="en-US"/>
        </w:rPr>
      </w:pPr>
      <w:r w:rsidRPr="00254C6D">
        <w:rPr>
          <w:rFonts w:ascii="Stag Book" w:hAnsi="Stag Book"/>
          <w:noProof/>
          <w:sz w:val="22"/>
          <w:lang w:eastAsia="es-PE"/>
        </w:rPr>
        <mc:AlternateContent>
          <mc:Choice Requires="wps">
            <w:drawing>
              <wp:anchor distT="0" distB="0" distL="114300" distR="114300" simplePos="0" relativeHeight="251751424" behindDoc="0" locked="0" layoutInCell="1" allowOverlap="1" wp14:anchorId="79ED30B4" wp14:editId="3DF9A65B">
                <wp:simplePos x="0" y="0"/>
                <wp:positionH relativeFrom="column">
                  <wp:posOffset>194310</wp:posOffset>
                </wp:positionH>
                <wp:positionV relativeFrom="paragraph">
                  <wp:posOffset>125730</wp:posOffset>
                </wp:positionV>
                <wp:extent cx="3895725" cy="152400"/>
                <wp:effectExtent l="19050" t="19050" r="28575" b="19050"/>
                <wp:wrapNone/>
                <wp:docPr id="367" name="Rectángulo 367"/>
                <wp:cNvGraphicFramePr/>
                <a:graphic xmlns:a="http://schemas.openxmlformats.org/drawingml/2006/main">
                  <a:graphicData uri="http://schemas.microsoft.com/office/word/2010/wordprocessingShape">
                    <wps:wsp>
                      <wps:cNvSpPr/>
                      <wps:spPr>
                        <a:xfrm>
                          <a:off x="0" y="0"/>
                          <a:ext cx="38957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BEBAA" id="Rectángulo 367" o:spid="_x0000_s1026" style="position:absolute;margin-left:15.3pt;margin-top:9.9pt;width:306.75pt;height:12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" filled="f" strokecolor="red" strokeweight="2.25pt"/>
            </w:pict>
          </mc:Fallback>
        </mc:AlternateContent>
      </w:r>
    </w:p>
    <w:p w14:paraId="4DA79F0A" w14:textId="5097EBCC" w:rsidR="008D3C0E" w:rsidRPr="00F62348" w:rsidRDefault="008D3C0E" w:rsidP="00254C6D">
      <w:pPr>
        <w:jc w:val="both"/>
        <w:rPr>
          <w:rFonts w:ascii="Stag Book" w:hAnsi="Stag Book"/>
          <w:sz w:val="22"/>
          <w:lang w:val="en-US"/>
        </w:rPr>
      </w:pPr>
    </w:p>
    <w:p w14:paraId="328D1DD2" w14:textId="2296703E" w:rsidR="008D3C0E" w:rsidRPr="00F62348" w:rsidRDefault="008D3C0E" w:rsidP="00254C6D">
      <w:pPr>
        <w:jc w:val="both"/>
        <w:rPr>
          <w:rFonts w:ascii="Stag Book" w:hAnsi="Stag Book"/>
          <w:sz w:val="22"/>
          <w:lang w:val="en-US"/>
        </w:rPr>
      </w:pPr>
    </w:p>
    <w:p w14:paraId="6ABDDD4C" w14:textId="5E4008B7" w:rsidR="008D3C0E" w:rsidRPr="00F62348" w:rsidRDefault="008D3C0E" w:rsidP="00254C6D">
      <w:pPr>
        <w:jc w:val="both"/>
        <w:rPr>
          <w:rFonts w:ascii="Stag Book" w:hAnsi="Stag Book"/>
          <w:sz w:val="22"/>
          <w:lang w:val="en-US"/>
        </w:rPr>
      </w:pPr>
    </w:p>
    <w:p w14:paraId="10DFAEEA" w14:textId="3549E9C3" w:rsidR="008D3C0E" w:rsidRPr="00F62348" w:rsidRDefault="008D3C0E" w:rsidP="00254C6D">
      <w:pPr>
        <w:jc w:val="both"/>
        <w:rPr>
          <w:rFonts w:ascii="Stag Book" w:hAnsi="Stag Book"/>
          <w:sz w:val="22"/>
          <w:lang w:val="en-US"/>
        </w:rPr>
      </w:pPr>
    </w:p>
    <w:p w14:paraId="506DBC6D" w14:textId="3644C145" w:rsidR="00254C6D" w:rsidRPr="00F62348" w:rsidRDefault="00254C6D" w:rsidP="00254C6D">
      <w:pPr>
        <w:jc w:val="both"/>
        <w:rPr>
          <w:rFonts w:ascii="Stag Book" w:hAnsi="Stag Book"/>
          <w:b/>
          <w:sz w:val="22"/>
          <w:lang w:val="en-US"/>
        </w:rPr>
      </w:pPr>
      <w:r w:rsidRPr="00F62348">
        <w:rPr>
          <w:rFonts w:ascii="Stag Book" w:hAnsi="Stag Book"/>
          <w:b/>
          <w:sz w:val="22"/>
          <w:lang w:val="en-US"/>
        </w:rPr>
        <w:t>PASO 5:</w:t>
      </w:r>
    </w:p>
    <w:p w14:paraId="1CE2785E" w14:textId="23F6B37E" w:rsidR="00254C6D" w:rsidRPr="00254C6D" w:rsidRDefault="00254C6D" w:rsidP="00254C6D">
      <w:pPr>
        <w:jc w:val="both"/>
        <w:rPr>
          <w:rFonts w:ascii="Stag Book" w:hAnsi="Stag Book"/>
          <w:sz w:val="22"/>
        </w:rPr>
      </w:pPr>
      <w:r w:rsidRPr="00254C6D">
        <w:rPr>
          <w:rFonts w:ascii="Stag Book" w:hAnsi="Stag Book"/>
          <w:sz w:val="22"/>
        </w:rPr>
        <w:t xml:space="preserve">La base de datos requiere un usuario (CREATE USER), crearemos el usuario </w:t>
      </w:r>
      <w:r>
        <w:rPr>
          <w:rFonts w:ascii="Stag Book" w:hAnsi="Stag Book"/>
          <w:sz w:val="22"/>
        </w:rPr>
        <w:t>USUARIO1</w:t>
      </w:r>
      <w:r w:rsidRPr="00254C6D">
        <w:rPr>
          <w:rFonts w:ascii="Stag Book" w:hAnsi="Stag Book"/>
          <w:sz w:val="22"/>
        </w:rPr>
        <w:t xml:space="preserve">.y contraseña </w:t>
      </w:r>
      <w:r>
        <w:rPr>
          <w:rFonts w:ascii="Stag Book" w:hAnsi="Stag Book"/>
          <w:sz w:val="22"/>
        </w:rPr>
        <w:t>123456</w:t>
      </w:r>
      <w:r w:rsidRPr="00254C6D">
        <w:rPr>
          <w:rFonts w:ascii="Stag Book" w:hAnsi="Stag Book"/>
          <w:sz w:val="22"/>
        </w:rPr>
        <w:t>.</w:t>
      </w:r>
    </w:p>
    <w:p w14:paraId="37306EAA" w14:textId="1893E1B9" w:rsidR="00254C6D" w:rsidRDefault="00D6118B" w:rsidP="00254C6D">
      <w:pPr>
        <w:rPr>
          <w:sz w:val="22"/>
        </w:rPr>
      </w:pPr>
      <w:r>
        <w:rPr>
          <w:noProof/>
          <w:sz w:val="22"/>
          <w:lang w:eastAsia="es-PE"/>
        </w:rPr>
        <w:drawing>
          <wp:anchor distT="0" distB="0" distL="114300" distR="114300" simplePos="0" relativeHeight="251756544" behindDoc="0" locked="0" layoutInCell="1" allowOverlap="1" wp14:anchorId="4E6C9F50" wp14:editId="2D6FCE0C">
            <wp:simplePos x="0" y="0"/>
            <wp:positionH relativeFrom="margin">
              <wp:posOffset>5715</wp:posOffset>
            </wp:positionH>
            <wp:positionV relativeFrom="paragraph">
              <wp:posOffset>87630</wp:posOffset>
            </wp:positionV>
            <wp:extent cx="6115050" cy="1533525"/>
            <wp:effectExtent l="19050" t="19050" r="19050" b="2857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15335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5812324B" w14:textId="611E2B82" w:rsidR="00254C6D" w:rsidRPr="00752CE6" w:rsidRDefault="00254C6D" w:rsidP="00254C6D">
      <w:pPr>
        <w:rPr>
          <w:sz w:val="22"/>
        </w:rPr>
      </w:pPr>
    </w:p>
    <w:p w14:paraId="4D204C79" w14:textId="179D036F" w:rsidR="00254C6D" w:rsidRPr="00752CE6" w:rsidRDefault="00D6118B" w:rsidP="00254C6D">
      <w:pPr>
        <w:rPr>
          <w:sz w:val="22"/>
        </w:rPr>
      </w:pPr>
      <w:r w:rsidRPr="00254C6D">
        <w:rPr>
          <w:rFonts w:ascii="Stag Book" w:hAnsi="Stag Book"/>
          <w:noProof/>
          <w:sz w:val="22"/>
          <w:lang w:eastAsia="es-PE"/>
        </w:rPr>
        <mc:AlternateContent>
          <mc:Choice Requires="wps">
            <w:drawing>
              <wp:anchor distT="0" distB="0" distL="114300" distR="114300" simplePos="0" relativeHeight="251758592" behindDoc="0" locked="0" layoutInCell="1" allowOverlap="1" wp14:anchorId="1F704F80" wp14:editId="354065CC">
                <wp:simplePos x="0" y="0"/>
                <wp:positionH relativeFrom="column">
                  <wp:posOffset>13335</wp:posOffset>
                </wp:positionH>
                <wp:positionV relativeFrom="paragraph">
                  <wp:posOffset>108585</wp:posOffset>
                </wp:positionV>
                <wp:extent cx="3895725" cy="828675"/>
                <wp:effectExtent l="19050" t="19050" r="28575" b="28575"/>
                <wp:wrapNone/>
                <wp:docPr id="60" name="Rectángulo 60"/>
                <wp:cNvGraphicFramePr/>
                <a:graphic xmlns:a="http://schemas.openxmlformats.org/drawingml/2006/main">
                  <a:graphicData uri="http://schemas.microsoft.com/office/word/2010/wordprocessingShape">
                    <wps:wsp>
                      <wps:cNvSpPr/>
                      <wps:spPr>
                        <a:xfrm>
                          <a:off x="0" y="0"/>
                          <a:ext cx="3895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67C81A" id="Rectángulo 60" o:spid="_x0000_s1026" style="position:absolute;margin-left:1.05pt;margin-top:8.55pt;width:306.75pt;height:65.2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" filled="f" strokecolor="red" strokeweight="2.25pt"/>
            </w:pict>
          </mc:Fallback>
        </mc:AlternateContent>
      </w:r>
    </w:p>
    <w:p w14:paraId="6B22A701" w14:textId="1CAC4342" w:rsidR="00254C6D" w:rsidRDefault="00254C6D" w:rsidP="00254C6D">
      <w:pPr>
        <w:rPr>
          <w:sz w:val="22"/>
        </w:rPr>
      </w:pPr>
    </w:p>
    <w:p w14:paraId="2B6DC488" w14:textId="291453E7" w:rsidR="00254C6D" w:rsidRPr="00752CE6" w:rsidRDefault="00254C6D" w:rsidP="00254C6D">
      <w:pPr>
        <w:rPr>
          <w:sz w:val="22"/>
        </w:rPr>
      </w:pPr>
    </w:p>
    <w:p w14:paraId="2D194FED" w14:textId="35089E83" w:rsidR="00254C6D" w:rsidRPr="00752CE6" w:rsidRDefault="00254C6D" w:rsidP="00254C6D">
      <w:pPr>
        <w:rPr>
          <w:sz w:val="22"/>
        </w:rPr>
      </w:pPr>
    </w:p>
    <w:p w14:paraId="3F1C0B9E" w14:textId="4EC0C736" w:rsidR="00254C6D" w:rsidRDefault="00254C6D" w:rsidP="00254C6D">
      <w:pPr>
        <w:rPr>
          <w:sz w:val="22"/>
        </w:rPr>
      </w:pPr>
    </w:p>
    <w:p w14:paraId="31F6820B" w14:textId="77777777" w:rsidR="00254C6D" w:rsidRPr="00752CE6" w:rsidRDefault="00254C6D" w:rsidP="00254C6D">
      <w:pPr>
        <w:rPr>
          <w:sz w:val="22"/>
        </w:rPr>
      </w:pPr>
    </w:p>
    <w:p w14:paraId="7045F59C" w14:textId="77777777" w:rsidR="008D3C0E" w:rsidRPr="00254C6D" w:rsidRDefault="008D3C0E" w:rsidP="00254C6D">
      <w:pPr>
        <w:jc w:val="both"/>
        <w:rPr>
          <w:rFonts w:ascii="Stag Book" w:hAnsi="Stag Book"/>
          <w:sz w:val="22"/>
        </w:rPr>
      </w:pPr>
    </w:p>
    <w:p w14:paraId="46EC6120" w14:textId="4E75AD0A" w:rsidR="008D3C0E" w:rsidRPr="00254C6D" w:rsidRDefault="008D3C0E" w:rsidP="00254C6D">
      <w:pPr>
        <w:jc w:val="both"/>
        <w:rPr>
          <w:rFonts w:ascii="Stag Book" w:hAnsi="Stag Book"/>
          <w:sz w:val="22"/>
        </w:rPr>
      </w:pPr>
    </w:p>
    <w:p w14:paraId="7556E169" w14:textId="77777777" w:rsidR="008D3C0E" w:rsidRPr="00254C6D" w:rsidRDefault="008D3C0E" w:rsidP="00254C6D">
      <w:pPr>
        <w:jc w:val="both"/>
        <w:rPr>
          <w:rFonts w:ascii="Stag Book" w:hAnsi="Stag Book"/>
          <w:sz w:val="22"/>
        </w:rPr>
      </w:pPr>
    </w:p>
    <w:p w14:paraId="325CD89B" w14:textId="77777777" w:rsidR="00D6118B" w:rsidRPr="00D6118B" w:rsidRDefault="00D6118B" w:rsidP="00D6118B">
      <w:pPr>
        <w:jc w:val="both"/>
        <w:rPr>
          <w:rFonts w:ascii="Stag Book" w:hAnsi="Stag Book"/>
          <w:b/>
          <w:sz w:val="22"/>
        </w:rPr>
      </w:pPr>
      <w:r w:rsidRPr="00D6118B">
        <w:rPr>
          <w:rFonts w:ascii="Stag Book" w:hAnsi="Stag Book"/>
          <w:b/>
          <w:sz w:val="22"/>
        </w:rPr>
        <w:t>PASO 6:</w:t>
      </w:r>
    </w:p>
    <w:p w14:paraId="2EEE9058" w14:textId="6E9C0D2F" w:rsidR="00D6118B" w:rsidRPr="00D6118B" w:rsidRDefault="00D6118B" w:rsidP="00D6118B">
      <w:pPr>
        <w:jc w:val="both"/>
        <w:rPr>
          <w:rFonts w:ascii="Stag Book" w:hAnsi="Stag Book"/>
          <w:sz w:val="22"/>
        </w:rPr>
      </w:pPr>
      <w:r w:rsidRPr="00D6118B">
        <w:rPr>
          <w:rFonts w:ascii="Stag Book" w:hAnsi="Stag Book"/>
          <w:sz w:val="22"/>
        </w:rPr>
        <w:t>Ahora crearemos un Rol (CREATE ROLE) llamado PERMISOS, el cual co</w:t>
      </w:r>
      <w:r>
        <w:rPr>
          <w:rFonts w:ascii="Stag Book" w:hAnsi="Stag Book"/>
          <w:sz w:val="22"/>
        </w:rPr>
        <w:t>ntendrá los permisos de usuario necesarios</w:t>
      </w:r>
      <w:r w:rsidRPr="00D6118B">
        <w:rPr>
          <w:rFonts w:ascii="Stag Book" w:hAnsi="Stag Book"/>
          <w:sz w:val="22"/>
        </w:rPr>
        <w:t>.</w:t>
      </w:r>
    </w:p>
    <w:p w14:paraId="1124583D" w14:textId="4082B844" w:rsidR="00D6118B" w:rsidRPr="00752CE6" w:rsidRDefault="00D6118B" w:rsidP="00D6118B">
      <w:pPr>
        <w:rPr>
          <w:sz w:val="22"/>
        </w:rPr>
      </w:pPr>
      <w:r>
        <w:rPr>
          <w:rFonts w:ascii="Stag Book" w:hAnsi="Stag Book"/>
          <w:noProof/>
          <w:sz w:val="22"/>
          <w:lang w:eastAsia="es-PE"/>
        </w:rPr>
        <w:drawing>
          <wp:anchor distT="0" distB="0" distL="114300" distR="114300" simplePos="0" relativeHeight="251762688" behindDoc="0" locked="0" layoutInCell="1" allowOverlap="1" wp14:anchorId="5A43893E" wp14:editId="028E08DF">
            <wp:simplePos x="0" y="0"/>
            <wp:positionH relativeFrom="margin">
              <wp:align>right</wp:align>
            </wp:positionH>
            <wp:positionV relativeFrom="paragraph">
              <wp:posOffset>10160</wp:posOffset>
            </wp:positionV>
            <wp:extent cx="6115050" cy="1133475"/>
            <wp:effectExtent l="0" t="0" r="0" b="952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050"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9CE96" w14:textId="7F6A1DDD" w:rsidR="00D6118B" w:rsidRDefault="00D6118B" w:rsidP="00D6118B">
      <w:pPr>
        <w:rPr>
          <w:sz w:val="22"/>
        </w:rPr>
      </w:pPr>
      <w:r>
        <w:rPr>
          <w:noProof/>
          <w:sz w:val="22"/>
          <w:lang w:eastAsia="es-PE"/>
        </w:rPr>
        <mc:AlternateContent>
          <mc:Choice Requires="wps">
            <w:drawing>
              <wp:anchor distT="0" distB="0" distL="114300" distR="114300" simplePos="0" relativeHeight="251763712" behindDoc="0" locked="0" layoutInCell="1" allowOverlap="1" wp14:anchorId="06672064" wp14:editId="1DF70A9C">
                <wp:simplePos x="0" y="0"/>
                <wp:positionH relativeFrom="margin">
                  <wp:posOffset>-9525</wp:posOffset>
                </wp:positionH>
                <wp:positionV relativeFrom="paragraph">
                  <wp:posOffset>171450</wp:posOffset>
                </wp:positionV>
                <wp:extent cx="3895725" cy="219075"/>
                <wp:effectExtent l="19050" t="19050" r="28575" b="28575"/>
                <wp:wrapNone/>
                <wp:docPr id="392" name="Rectángulo 392"/>
                <wp:cNvGraphicFramePr/>
                <a:graphic xmlns:a="http://schemas.openxmlformats.org/drawingml/2006/main">
                  <a:graphicData uri="http://schemas.microsoft.com/office/word/2010/wordprocessingShape">
                    <wps:wsp>
                      <wps:cNvSpPr/>
                      <wps:spPr>
                        <a:xfrm>
                          <a:off x="0" y="0"/>
                          <a:ext cx="38957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09D44A" id="Rectángulo 392" o:spid="_x0000_s1026" style="position:absolute;margin-left:-.75pt;margin-top:13.5pt;width:306.75pt;height:17.25pt;z-index:251763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" filled="f" strokecolor="red" strokeweight="2.25pt">
                <w10:wrap anchorx="margin"/>
              </v:rect>
            </w:pict>
          </mc:Fallback>
        </mc:AlternateContent>
      </w:r>
    </w:p>
    <w:p w14:paraId="225733B3" w14:textId="09B8538E" w:rsidR="00D6118B" w:rsidRDefault="00D6118B" w:rsidP="00D6118B">
      <w:pPr>
        <w:rPr>
          <w:sz w:val="22"/>
        </w:rPr>
      </w:pPr>
    </w:p>
    <w:p w14:paraId="211282B7" w14:textId="2E4223A9" w:rsidR="008D3C0E" w:rsidRPr="00254C6D" w:rsidRDefault="008D3C0E" w:rsidP="00254C6D">
      <w:pPr>
        <w:jc w:val="both"/>
        <w:rPr>
          <w:rFonts w:ascii="Stag Book" w:hAnsi="Stag Book"/>
          <w:sz w:val="22"/>
        </w:rPr>
      </w:pPr>
    </w:p>
    <w:p w14:paraId="5E2D6CD6" w14:textId="77777777" w:rsidR="008D3C0E" w:rsidRPr="00254C6D" w:rsidRDefault="008D3C0E" w:rsidP="00254C6D">
      <w:pPr>
        <w:jc w:val="both"/>
        <w:rPr>
          <w:rFonts w:ascii="Stag Book" w:hAnsi="Stag Book"/>
          <w:sz w:val="22"/>
        </w:rPr>
      </w:pPr>
    </w:p>
    <w:p w14:paraId="0FB53D17" w14:textId="77777777" w:rsidR="008D3C0E" w:rsidRPr="00254C6D" w:rsidRDefault="008D3C0E" w:rsidP="00254C6D">
      <w:pPr>
        <w:jc w:val="both"/>
        <w:rPr>
          <w:rFonts w:ascii="Stag Book" w:hAnsi="Stag Book"/>
          <w:sz w:val="22"/>
        </w:rPr>
      </w:pPr>
    </w:p>
    <w:p w14:paraId="5810E80A" w14:textId="77777777" w:rsidR="008D3C0E" w:rsidRPr="00254C6D" w:rsidRDefault="008D3C0E" w:rsidP="00254C6D">
      <w:pPr>
        <w:jc w:val="both"/>
        <w:rPr>
          <w:rFonts w:ascii="Stag Book" w:hAnsi="Stag Book"/>
          <w:sz w:val="22"/>
        </w:rPr>
      </w:pPr>
    </w:p>
    <w:p w14:paraId="1BA2ABF7" w14:textId="1D2C8C0A" w:rsidR="008D3C0E" w:rsidRPr="00254C6D" w:rsidRDefault="008D3C0E" w:rsidP="00254C6D">
      <w:pPr>
        <w:jc w:val="both"/>
        <w:rPr>
          <w:rFonts w:ascii="Stag Book" w:hAnsi="Stag Book"/>
          <w:sz w:val="22"/>
        </w:rPr>
      </w:pPr>
    </w:p>
    <w:p w14:paraId="4AABDE86" w14:textId="77777777" w:rsidR="008D3C0E" w:rsidRPr="00254C6D" w:rsidRDefault="008D3C0E" w:rsidP="00254C6D">
      <w:pPr>
        <w:jc w:val="both"/>
        <w:rPr>
          <w:rFonts w:ascii="Stag Book" w:hAnsi="Stag Book"/>
          <w:sz w:val="22"/>
        </w:rPr>
      </w:pPr>
    </w:p>
    <w:p w14:paraId="3E849292" w14:textId="77777777" w:rsidR="008D3C0E" w:rsidRPr="00254C6D" w:rsidRDefault="008D3C0E" w:rsidP="00254C6D">
      <w:pPr>
        <w:jc w:val="both"/>
        <w:rPr>
          <w:rFonts w:ascii="Stag Book" w:hAnsi="Stag Book"/>
          <w:sz w:val="22"/>
        </w:rPr>
      </w:pPr>
    </w:p>
    <w:p w14:paraId="7EF7C759" w14:textId="29F4CA40" w:rsidR="008D3C0E" w:rsidRPr="00254C6D" w:rsidRDefault="008D3C0E" w:rsidP="00254C6D">
      <w:pPr>
        <w:jc w:val="both"/>
        <w:rPr>
          <w:rFonts w:ascii="Stag Book" w:hAnsi="Stag Book"/>
          <w:sz w:val="22"/>
        </w:rPr>
      </w:pPr>
    </w:p>
    <w:p w14:paraId="02A79925" w14:textId="77777777" w:rsidR="008D3C0E" w:rsidRPr="00254C6D" w:rsidRDefault="008D3C0E" w:rsidP="00254C6D">
      <w:pPr>
        <w:jc w:val="both"/>
        <w:rPr>
          <w:rFonts w:ascii="Stag Book" w:hAnsi="Stag Book"/>
          <w:sz w:val="22"/>
        </w:rPr>
      </w:pPr>
    </w:p>
    <w:p w14:paraId="72AAE4FF" w14:textId="77777777" w:rsidR="008D3C0E" w:rsidRPr="00254C6D" w:rsidRDefault="008D3C0E" w:rsidP="00254C6D">
      <w:pPr>
        <w:jc w:val="both"/>
        <w:rPr>
          <w:rFonts w:ascii="Stag Book" w:hAnsi="Stag Book"/>
          <w:sz w:val="22"/>
        </w:rPr>
      </w:pPr>
    </w:p>
    <w:p w14:paraId="21201290" w14:textId="77777777" w:rsidR="008D3C0E" w:rsidRPr="00254C6D" w:rsidRDefault="008D3C0E" w:rsidP="00254C6D">
      <w:pPr>
        <w:jc w:val="both"/>
        <w:rPr>
          <w:rFonts w:ascii="Stag Book" w:hAnsi="Stag Book"/>
          <w:sz w:val="22"/>
        </w:rPr>
      </w:pPr>
    </w:p>
    <w:p w14:paraId="6674D588" w14:textId="77777777" w:rsidR="008D3C0E" w:rsidRPr="00254C6D" w:rsidRDefault="008D3C0E" w:rsidP="00254C6D">
      <w:pPr>
        <w:jc w:val="both"/>
        <w:rPr>
          <w:rFonts w:ascii="Stag Book" w:hAnsi="Stag Book"/>
          <w:sz w:val="22"/>
        </w:rPr>
      </w:pPr>
    </w:p>
    <w:p w14:paraId="198F9438" w14:textId="77777777" w:rsidR="008D3C0E" w:rsidRPr="00D6118B" w:rsidRDefault="008D3C0E" w:rsidP="00D6118B">
      <w:pPr>
        <w:jc w:val="both"/>
        <w:rPr>
          <w:rFonts w:ascii="Stag Book" w:hAnsi="Stag Book"/>
          <w:sz w:val="22"/>
        </w:rPr>
      </w:pPr>
    </w:p>
    <w:p w14:paraId="134441AF" w14:textId="77777777" w:rsidR="008D3C0E" w:rsidRPr="00D6118B" w:rsidRDefault="008D3C0E" w:rsidP="00D6118B">
      <w:pPr>
        <w:jc w:val="both"/>
        <w:rPr>
          <w:rFonts w:ascii="Stag Book" w:hAnsi="Stag Book"/>
          <w:b/>
          <w:sz w:val="22"/>
        </w:rPr>
      </w:pPr>
      <w:r w:rsidRPr="00D6118B">
        <w:rPr>
          <w:rFonts w:ascii="Stag Book" w:hAnsi="Stag Book"/>
          <w:b/>
          <w:sz w:val="22"/>
        </w:rPr>
        <w:lastRenderedPageBreak/>
        <w:t>PASO 7:</w:t>
      </w:r>
    </w:p>
    <w:p w14:paraId="08D5C52D" w14:textId="1EBC38FA" w:rsidR="00D6118B" w:rsidRPr="00D6118B" w:rsidRDefault="008D3C0E" w:rsidP="00D6118B">
      <w:pPr>
        <w:jc w:val="both"/>
        <w:rPr>
          <w:rFonts w:ascii="Stag Book" w:hAnsi="Stag Book"/>
          <w:sz w:val="22"/>
        </w:rPr>
      </w:pPr>
      <w:r w:rsidRPr="00D6118B">
        <w:rPr>
          <w:rFonts w:ascii="Stag Book" w:hAnsi="Stag Book"/>
          <w:sz w:val="22"/>
        </w:rPr>
        <w:t>Asignaremos los permisos (</w:t>
      </w:r>
      <w:r w:rsidRPr="00D6118B">
        <w:rPr>
          <w:rFonts w:ascii="Stag Book" w:hAnsi="Stag Book"/>
          <w:b/>
          <w:sz w:val="22"/>
        </w:rPr>
        <w:t>GRANT</w:t>
      </w:r>
      <w:r w:rsidRPr="00D6118B">
        <w:rPr>
          <w:rFonts w:ascii="Stag Book" w:hAnsi="Stag Book"/>
          <w:sz w:val="22"/>
        </w:rPr>
        <w:t xml:space="preserve">) de usuario pertinentes para este ejemplo, Los permisos son: </w:t>
      </w:r>
      <w:r w:rsidR="00D6118B" w:rsidRPr="00D6118B">
        <w:rPr>
          <w:rFonts w:ascii="Stag Book" w:hAnsi="Stag Book"/>
          <w:sz w:val="22"/>
        </w:rPr>
        <w:t>CONNECT, CREATE TABLE, RESOURCE</w:t>
      </w:r>
      <w:r w:rsidR="00D6118B">
        <w:rPr>
          <w:rFonts w:ascii="Stag Book" w:hAnsi="Stag Book"/>
          <w:sz w:val="22"/>
        </w:rPr>
        <w:t xml:space="preserve">, </w:t>
      </w:r>
      <w:r w:rsidR="00D6118B" w:rsidRPr="00D6118B">
        <w:rPr>
          <w:rFonts w:ascii="Stag Book" w:hAnsi="Stag Book"/>
          <w:sz w:val="22"/>
        </w:rPr>
        <w:t>ALTER ANY INDEX, ALTER ANY SEQUENCE, ALTER ANY TABLE,</w:t>
      </w:r>
      <w:r w:rsidR="00D6118B">
        <w:rPr>
          <w:rFonts w:ascii="Stag Book" w:hAnsi="Stag Book"/>
          <w:sz w:val="22"/>
        </w:rPr>
        <w:t xml:space="preserve"> </w:t>
      </w:r>
      <w:r w:rsidR="00D6118B" w:rsidRPr="00D6118B">
        <w:rPr>
          <w:rFonts w:ascii="Stag Book" w:hAnsi="Stag Book"/>
          <w:sz w:val="22"/>
        </w:rPr>
        <w:t>ALTER ANY TRIGGER, CREATE ANY INDEX, CREATE ANY SEQUENCE,</w:t>
      </w:r>
    </w:p>
    <w:p w14:paraId="3C98A314" w14:textId="5E960CD0" w:rsidR="008D3C0E" w:rsidRPr="00D6118B" w:rsidRDefault="00D6118B" w:rsidP="00D6118B">
      <w:pPr>
        <w:jc w:val="both"/>
        <w:rPr>
          <w:rFonts w:ascii="Stag Book" w:hAnsi="Stag Book"/>
          <w:sz w:val="22"/>
          <w:lang w:val="en-US"/>
        </w:rPr>
      </w:pPr>
      <w:r w:rsidRPr="00D6118B">
        <w:rPr>
          <w:rFonts w:ascii="Stag Book" w:hAnsi="Stag Book"/>
          <w:sz w:val="22"/>
          <w:lang w:val="en-US"/>
        </w:rPr>
        <w:t>CREATE ANY SYNONYM, CREATE ANY TABLE, CREATE ANY TRIGGER,</w:t>
      </w:r>
      <w:r>
        <w:rPr>
          <w:rFonts w:ascii="Stag Book" w:hAnsi="Stag Book"/>
          <w:sz w:val="22"/>
          <w:lang w:val="en-US"/>
        </w:rPr>
        <w:t xml:space="preserve"> </w:t>
      </w:r>
      <w:r w:rsidRPr="00D6118B">
        <w:rPr>
          <w:rFonts w:ascii="Stag Book" w:hAnsi="Stag Book"/>
          <w:sz w:val="22"/>
          <w:lang w:val="en-US"/>
        </w:rPr>
        <w:t>CREATE ANY VIEW, CREATE PROCEDURE, CREATE PUBLIC SYNONYM,</w:t>
      </w:r>
      <w:r>
        <w:rPr>
          <w:rFonts w:ascii="Stag Book" w:hAnsi="Stag Book"/>
          <w:sz w:val="22"/>
          <w:lang w:val="en-US"/>
        </w:rPr>
        <w:t xml:space="preserve"> </w:t>
      </w:r>
      <w:r w:rsidRPr="00D6118B">
        <w:rPr>
          <w:rFonts w:ascii="Stag Book" w:hAnsi="Stag Book"/>
          <w:sz w:val="22"/>
          <w:lang w:val="en-US"/>
        </w:rPr>
        <w:t>CREATE TRIGGER, CREATE VIEW, DROP ANY INDEX,</w:t>
      </w:r>
      <w:r>
        <w:rPr>
          <w:rFonts w:ascii="Stag Book" w:hAnsi="Stag Book"/>
          <w:sz w:val="22"/>
          <w:lang w:val="en-US"/>
        </w:rPr>
        <w:t xml:space="preserve"> </w:t>
      </w:r>
      <w:r w:rsidRPr="00D6118B">
        <w:rPr>
          <w:rFonts w:ascii="Stag Book" w:hAnsi="Stag Book"/>
          <w:sz w:val="22"/>
          <w:lang w:val="en-US"/>
        </w:rPr>
        <w:t>DROP ANY SEQUENCE, DROP ANY TABLE, DROP ANY TRIGGER, DROP ANY VIEW,</w:t>
      </w:r>
      <w:r>
        <w:rPr>
          <w:rFonts w:ascii="Stag Book" w:hAnsi="Stag Book"/>
          <w:sz w:val="22"/>
          <w:lang w:val="en-US"/>
        </w:rPr>
        <w:t xml:space="preserve"> </w:t>
      </w:r>
      <w:r w:rsidRPr="00D6118B">
        <w:rPr>
          <w:rFonts w:ascii="Stag Book" w:hAnsi="Stag Book"/>
          <w:sz w:val="22"/>
          <w:lang w:val="en-US"/>
        </w:rPr>
        <w:t>INSERT ANY TABLE, QUERY REWRITE, SELECT ANY TABLE,</w:t>
      </w:r>
      <w:r>
        <w:rPr>
          <w:rFonts w:ascii="Stag Book" w:hAnsi="Stag Book"/>
          <w:sz w:val="22"/>
          <w:lang w:val="en-US"/>
        </w:rPr>
        <w:t xml:space="preserve"> </w:t>
      </w:r>
      <w:r w:rsidRPr="00D6118B">
        <w:rPr>
          <w:rFonts w:ascii="Stag Book" w:hAnsi="Stag Book"/>
          <w:sz w:val="22"/>
          <w:lang w:val="en-US"/>
        </w:rPr>
        <w:t>UNLIMITED</w:t>
      </w:r>
      <w:r>
        <w:rPr>
          <w:rFonts w:ascii="Stag Book" w:hAnsi="Stag Book"/>
          <w:sz w:val="22"/>
          <w:lang w:val="en-US"/>
        </w:rPr>
        <w:t>, y</w:t>
      </w:r>
      <w:r w:rsidR="008D3C0E" w:rsidRPr="00D6118B">
        <w:rPr>
          <w:rFonts w:ascii="Stag Book" w:hAnsi="Stag Book"/>
          <w:sz w:val="22"/>
          <w:lang w:val="en-US"/>
        </w:rPr>
        <w:t xml:space="preserve"> lo asociamos al </w:t>
      </w:r>
      <w:r>
        <w:rPr>
          <w:rFonts w:ascii="Stag Book" w:hAnsi="Stag Book"/>
          <w:sz w:val="22"/>
          <w:lang w:val="en-US"/>
        </w:rPr>
        <w:t>r</w:t>
      </w:r>
      <w:r w:rsidR="008D3C0E" w:rsidRPr="00D6118B">
        <w:rPr>
          <w:rFonts w:ascii="Stag Book" w:hAnsi="Stag Book"/>
          <w:sz w:val="22"/>
          <w:lang w:val="en-US"/>
        </w:rPr>
        <w:t>ol PERMISOS ya antes creado.</w:t>
      </w:r>
    </w:p>
    <w:p w14:paraId="44365662" w14:textId="3F3CA10A" w:rsidR="00D6118B" w:rsidRDefault="00D6118B" w:rsidP="00D6118B">
      <w:pPr>
        <w:jc w:val="both"/>
        <w:rPr>
          <w:rFonts w:ascii="Stag Book" w:hAnsi="Stag Book"/>
          <w:sz w:val="22"/>
          <w:lang w:val="en-US"/>
        </w:rPr>
      </w:pPr>
      <w:r>
        <w:rPr>
          <w:rFonts w:ascii="Stag Book" w:hAnsi="Stag Book"/>
          <w:noProof/>
          <w:sz w:val="22"/>
          <w:lang w:eastAsia="es-PE"/>
        </w:rPr>
        <w:drawing>
          <wp:anchor distT="0" distB="0" distL="114300" distR="114300" simplePos="0" relativeHeight="251764736" behindDoc="0" locked="0" layoutInCell="1" allowOverlap="1" wp14:anchorId="55E8FBB4" wp14:editId="295ED3F9">
            <wp:simplePos x="0" y="0"/>
            <wp:positionH relativeFrom="margin">
              <wp:align>left</wp:align>
            </wp:positionH>
            <wp:positionV relativeFrom="paragraph">
              <wp:posOffset>24130</wp:posOffset>
            </wp:positionV>
            <wp:extent cx="6115050" cy="1876425"/>
            <wp:effectExtent l="19050" t="19050" r="19050" b="285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18764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E9184C1" w14:textId="2137260C" w:rsidR="00D6118B" w:rsidRDefault="00D6118B" w:rsidP="00D6118B">
      <w:pPr>
        <w:jc w:val="both"/>
        <w:rPr>
          <w:rFonts w:ascii="Stag Book" w:hAnsi="Stag Book"/>
          <w:sz w:val="22"/>
          <w:lang w:val="en-US"/>
        </w:rPr>
      </w:pPr>
    </w:p>
    <w:p w14:paraId="65B4EB1D" w14:textId="5BBB4E95" w:rsidR="00D6118B" w:rsidRDefault="00027430" w:rsidP="00D6118B">
      <w:pPr>
        <w:jc w:val="both"/>
        <w:rPr>
          <w:rFonts w:ascii="Stag Book" w:hAnsi="Stag Book"/>
          <w:sz w:val="22"/>
          <w:lang w:val="en-US"/>
        </w:rPr>
      </w:pPr>
      <w:r w:rsidRPr="00D6118B">
        <w:rPr>
          <w:rFonts w:ascii="Stag Book" w:hAnsi="Stag Book"/>
          <w:noProof/>
          <w:sz w:val="22"/>
          <w:lang w:eastAsia="es-PE"/>
        </w:rPr>
        <mc:AlternateContent>
          <mc:Choice Requires="wps">
            <w:drawing>
              <wp:anchor distT="0" distB="0" distL="114300" distR="114300" simplePos="0" relativeHeight="251765760" behindDoc="0" locked="0" layoutInCell="1" allowOverlap="1" wp14:anchorId="1AFC6A6E" wp14:editId="35F6C502">
                <wp:simplePos x="0" y="0"/>
                <wp:positionH relativeFrom="margin">
                  <wp:posOffset>13335</wp:posOffset>
                </wp:positionH>
                <wp:positionV relativeFrom="paragraph">
                  <wp:posOffset>64770</wp:posOffset>
                </wp:positionV>
                <wp:extent cx="5133975" cy="1200150"/>
                <wp:effectExtent l="19050" t="19050" r="28575" b="19050"/>
                <wp:wrapNone/>
                <wp:docPr id="393" name="Rectángulo 393"/>
                <wp:cNvGraphicFramePr/>
                <a:graphic xmlns:a="http://schemas.openxmlformats.org/drawingml/2006/main">
                  <a:graphicData uri="http://schemas.microsoft.com/office/word/2010/wordprocessingShape">
                    <wps:wsp>
                      <wps:cNvSpPr/>
                      <wps:spPr>
                        <a:xfrm>
                          <a:off x="0" y="0"/>
                          <a:ext cx="5133975" cy="1200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F9B03" id="Rectángulo 393" o:spid="_x0000_s1026" style="position:absolute;margin-left:1.05pt;margin-top:5.1pt;width:404.25pt;height:94.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" filled="f" strokecolor="red" strokeweight="2.25pt">
                <w10:wrap anchorx="margin"/>
              </v:rect>
            </w:pict>
          </mc:Fallback>
        </mc:AlternateContent>
      </w:r>
    </w:p>
    <w:p w14:paraId="740BD2EE" w14:textId="50EF9AD9" w:rsidR="00D6118B" w:rsidRDefault="00D6118B" w:rsidP="00D6118B">
      <w:pPr>
        <w:jc w:val="both"/>
        <w:rPr>
          <w:rFonts w:ascii="Stag Book" w:hAnsi="Stag Book"/>
          <w:sz w:val="22"/>
          <w:lang w:val="en-US"/>
        </w:rPr>
      </w:pPr>
    </w:p>
    <w:p w14:paraId="6FA331E9" w14:textId="0027C4F4" w:rsidR="00D6118B" w:rsidRDefault="00D6118B" w:rsidP="00D6118B">
      <w:pPr>
        <w:jc w:val="both"/>
        <w:rPr>
          <w:rFonts w:ascii="Stag Book" w:hAnsi="Stag Book"/>
          <w:sz w:val="22"/>
          <w:lang w:val="en-US"/>
        </w:rPr>
      </w:pPr>
    </w:p>
    <w:p w14:paraId="240A45F4" w14:textId="442B170B" w:rsidR="00D6118B" w:rsidRDefault="00D6118B" w:rsidP="00D6118B">
      <w:pPr>
        <w:jc w:val="both"/>
        <w:rPr>
          <w:rFonts w:ascii="Stag Book" w:hAnsi="Stag Book"/>
          <w:sz w:val="22"/>
          <w:lang w:val="en-US"/>
        </w:rPr>
      </w:pPr>
    </w:p>
    <w:p w14:paraId="0AB917AF" w14:textId="75A39E22" w:rsidR="00D6118B" w:rsidRDefault="00D6118B" w:rsidP="00D6118B">
      <w:pPr>
        <w:jc w:val="both"/>
        <w:rPr>
          <w:rFonts w:ascii="Stag Book" w:hAnsi="Stag Book"/>
          <w:sz w:val="22"/>
          <w:lang w:val="en-US"/>
        </w:rPr>
      </w:pPr>
    </w:p>
    <w:p w14:paraId="3676378C" w14:textId="47D84B87" w:rsidR="00D6118B" w:rsidRDefault="00D6118B" w:rsidP="00D6118B">
      <w:pPr>
        <w:jc w:val="both"/>
        <w:rPr>
          <w:rFonts w:ascii="Stag Book" w:hAnsi="Stag Book"/>
          <w:sz w:val="22"/>
          <w:lang w:val="en-US"/>
        </w:rPr>
      </w:pPr>
    </w:p>
    <w:p w14:paraId="2CA43ACA" w14:textId="761C69E7" w:rsidR="00D6118B" w:rsidRDefault="00D6118B" w:rsidP="00D6118B">
      <w:pPr>
        <w:jc w:val="both"/>
        <w:rPr>
          <w:rFonts w:ascii="Stag Book" w:hAnsi="Stag Book"/>
          <w:sz w:val="22"/>
          <w:lang w:val="en-US"/>
        </w:rPr>
      </w:pPr>
    </w:p>
    <w:p w14:paraId="0C26D794" w14:textId="27C0EB72" w:rsidR="00D6118B" w:rsidRDefault="00D6118B" w:rsidP="00D6118B">
      <w:pPr>
        <w:jc w:val="both"/>
        <w:rPr>
          <w:rFonts w:ascii="Stag Book" w:hAnsi="Stag Book"/>
          <w:sz w:val="22"/>
          <w:lang w:val="en-US"/>
        </w:rPr>
      </w:pPr>
    </w:p>
    <w:p w14:paraId="33349831" w14:textId="247714A7" w:rsidR="00D6118B" w:rsidRDefault="00D6118B" w:rsidP="00D6118B">
      <w:pPr>
        <w:jc w:val="both"/>
        <w:rPr>
          <w:rFonts w:ascii="Stag Book" w:hAnsi="Stag Book"/>
          <w:sz w:val="22"/>
          <w:lang w:val="en-US"/>
        </w:rPr>
      </w:pPr>
    </w:p>
    <w:p w14:paraId="2A5BF977" w14:textId="77777777" w:rsidR="00D6118B" w:rsidRDefault="00D6118B" w:rsidP="00D6118B">
      <w:pPr>
        <w:jc w:val="both"/>
        <w:rPr>
          <w:rFonts w:ascii="Stag Book" w:hAnsi="Stag Book"/>
          <w:sz w:val="22"/>
          <w:lang w:val="en-US"/>
        </w:rPr>
      </w:pPr>
    </w:p>
    <w:p w14:paraId="11B1B34D" w14:textId="601EF5F4" w:rsidR="00D6118B" w:rsidRDefault="00027430" w:rsidP="00D6118B">
      <w:pPr>
        <w:jc w:val="both"/>
        <w:rPr>
          <w:rFonts w:ascii="Stag Book" w:hAnsi="Stag Book"/>
          <w:sz w:val="22"/>
          <w:lang w:val="es-ES"/>
        </w:rPr>
      </w:pPr>
      <w:r w:rsidRPr="00027430">
        <w:rPr>
          <w:rFonts w:ascii="Stag Book" w:hAnsi="Stag Book"/>
          <w:sz w:val="22"/>
          <w:lang w:val="es-ES"/>
        </w:rPr>
        <w:t>Página de Referencia de permisos:</w:t>
      </w:r>
      <w:r>
        <w:rPr>
          <w:rFonts w:ascii="Stag Book" w:hAnsi="Stag Book"/>
          <w:sz w:val="22"/>
          <w:lang w:val="es-ES"/>
        </w:rPr>
        <w:t xml:space="preserve"> </w:t>
      </w:r>
      <w:hyperlink r:id="rId37" w:history="1">
        <w:r w:rsidRPr="005E1A69">
          <w:rPr>
            <w:rStyle w:val="Hipervnculo"/>
            <w:rFonts w:ascii="Stag Book" w:hAnsi="Stag Book"/>
            <w:sz w:val="22"/>
            <w:lang w:val="es-ES"/>
          </w:rPr>
          <w:t>https://jorgesanchez.net/manuales/abd/control-usuarios-oracle.html</w:t>
        </w:r>
      </w:hyperlink>
    </w:p>
    <w:p w14:paraId="60B48DBE" w14:textId="77777777" w:rsidR="00027430" w:rsidRPr="00027430" w:rsidRDefault="00027430" w:rsidP="00D6118B">
      <w:pPr>
        <w:jc w:val="both"/>
        <w:rPr>
          <w:rFonts w:ascii="Stag Book" w:hAnsi="Stag Book"/>
          <w:sz w:val="22"/>
          <w:lang w:val="es-ES"/>
        </w:rPr>
      </w:pPr>
    </w:p>
    <w:p w14:paraId="69F74117" w14:textId="77777777" w:rsidR="008D3C0E" w:rsidRPr="0033065F" w:rsidRDefault="008D3C0E" w:rsidP="00027430">
      <w:pPr>
        <w:jc w:val="both"/>
        <w:rPr>
          <w:rFonts w:ascii="Stag Book" w:hAnsi="Stag Book"/>
          <w:b/>
          <w:sz w:val="22"/>
          <w:lang w:val="es-ES"/>
        </w:rPr>
      </w:pPr>
      <w:r w:rsidRPr="0033065F">
        <w:rPr>
          <w:rFonts w:ascii="Stag Book" w:hAnsi="Stag Book"/>
          <w:b/>
          <w:sz w:val="22"/>
          <w:lang w:val="es-ES"/>
        </w:rPr>
        <w:t>PASO 8:</w:t>
      </w:r>
    </w:p>
    <w:p w14:paraId="4D88F016" w14:textId="180E3792" w:rsidR="008D3C0E" w:rsidRPr="00027430" w:rsidRDefault="008D3C0E" w:rsidP="00027430">
      <w:pPr>
        <w:jc w:val="both"/>
        <w:rPr>
          <w:rFonts w:ascii="Stag Book" w:hAnsi="Stag Book"/>
          <w:sz w:val="22"/>
          <w:lang w:val="es-ES"/>
        </w:rPr>
      </w:pPr>
      <w:r w:rsidRPr="00027430">
        <w:rPr>
          <w:rFonts w:ascii="Stag Book" w:hAnsi="Stag Book"/>
          <w:sz w:val="22"/>
          <w:lang w:val="es-ES"/>
        </w:rPr>
        <w:t xml:space="preserve">Asociamos (GRANT) el Rol </w:t>
      </w:r>
      <w:r w:rsidRPr="00027430">
        <w:rPr>
          <w:rFonts w:ascii="Stag Book" w:hAnsi="Stag Book"/>
          <w:b/>
          <w:sz w:val="22"/>
          <w:lang w:val="es-ES"/>
        </w:rPr>
        <w:t>PERMISOS</w:t>
      </w:r>
      <w:r w:rsidRPr="00027430">
        <w:rPr>
          <w:rFonts w:ascii="Stag Book" w:hAnsi="Stag Book"/>
          <w:sz w:val="22"/>
          <w:lang w:val="es-ES"/>
        </w:rPr>
        <w:t xml:space="preserve"> con el usuario </w:t>
      </w:r>
      <w:r w:rsidR="00027430" w:rsidRPr="00027430">
        <w:rPr>
          <w:rFonts w:ascii="Stag Book" w:hAnsi="Stag Book"/>
          <w:b/>
          <w:sz w:val="22"/>
          <w:lang w:val="es-ES"/>
        </w:rPr>
        <w:t>USER01</w:t>
      </w:r>
      <w:r w:rsidRPr="00027430">
        <w:rPr>
          <w:rFonts w:ascii="Stag Book" w:hAnsi="Stag Book"/>
          <w:sz w:val="22"/>
          <w:lang w:val="es-ES"/>
        </w:rPr>
        <w:t xml:space="preserve">, de esta manera el usuario </w:t>
      </w:r>
      <w:r w:rsidR="00027430">
        <w:rPr>
          <w:rFonts w:ascii="Stag Book" w:hAnsi="Stag Book"/>
          <w:sz w:val="22"/>
          <w:lang w:val="es-ES"/>
        </w:rPr>
        <w:t>USER01</w:t>
      </w:r>
      <w:r w:rsidRPr="00027430">
        <w:rPr>
          <w:rFonts w:ascii="Stag Book" w:hAnsi="Stag Book"/>
          <w:sz w:val="22"/>
          <w:lang w:val="es-ES"/>
        </w:rPr>
        <w:t>, podrá realizar las tareas i/o permisos que el Rol</w:t>
      </w:r>
      <w:r w:rsidR="0033065F">
        <w:rPr>
          <w:rFonts w:ascii="Stag Book" w:hAnsi="Stag Book"/>
          <w:sz w:val="22"/>
          <w:lang w:val="es-ES"/>
        </w:rPr>
        <w:t xml:space="preserve"> PERMISOS</w:t>
      </w:r>
      <w:r w:rsidRPr="00027430">
        <w:rPr>
          <w:rFonts w:ascii="Stag Book" w:hAnsi="Stag Book"/>
          <w:sz w:val="22"/>
          <w:lang w:val="es-ES"/>
        </w:rPr>
        <w:t xml:space="preserve"> tiene.</w:t>
      </w:r>
    </w:p>
    <w:p w14:paraId="196F68F1" w14:textId="2009E2CB" w:rsidR="008D3C0E" w:rsidRPr="00027430" w:rsidRDefault="0033065F" w:rsidP="00027430">
      <w:pPr>
        <w:jc w:val="both"/>
        <w:rPr>
          <w:rFonts w:ascii="Stag Book" w:hAnsi="Stag Book"/>
          <w:sz w:val="22"/>
          <w:lang w:val="es-ES"/>
        </w:rPr>
      </w:pPr>
      <w:r>
        <w:rPr>
          <w:rFonts w:ascii="Stag Book" w:hAnsi="Stag Book"/>
          <w:noProof/>
          <w:sz w:val="22"/>
          <w:lang w:eastAsia="es-PE"/>
        </w:rPr>
        <w:drawing>
          <wp:anchor distT="0" distB="0" distL="114300" distR="114300" simplePos="0" relativeHeight="251766784" behindDoc="0" locked="0" layoutInCell="1" allowOverlap="1" wp14:anchorId="6B360C41" wp14:editId="56F0B77D">
            <wp:simplePos x="0" y="0"/>
            <wp:positionH relativeFrom="margin">
              <wp:posOffset>0</wp:posOffset>
            </wp:positionH>
            <wp:positionV relativeFrom="paragraph">
              <wp:posOffset>76200</wp:posOffset>
            </wp:positionV>
            <wp:extent cx="6124575" cy="1714500"/>
            <wp:effectExtent l="19050" t="19050" r="28575" b="1905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4575" cy="1714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62199D12" w14:textId="75455FC1" w:rsidR="008D3C0E" w:rsidRPr="00027430" w:rsidRDefault="008D3C0E" w:rsidP="00027430">
      <w:pPr>
        <w:jc w:val="both"/>
        <w:rPr>
          <w:rFonts w:ascii="Stag Book" w:hAnsi="Stag Book"/>
          <w:sz w:val="22"/>
          <w:lang w:val="es-ES"/>
        </w:rPr>
      </w:pPr>
    </w:p>
    <w:p w14:paraId="0BABAC3C" w14:textId="69D80A23" w:rsidR="008D3C0E" w:rsidRDefault="0033065F" w:rsidP="00027430">
      <w:pPr>
        <w:jc w:val="both"/>
        <w:rPr>
          <w:rFonts w:ascii="Stag Book" w:hAnsi="Stag Book"/>
          <w:sz w:val="22"/>
          <w:lang w:val="es-ES"/>
        </w:rPr>
      </w:pPr>
      <w:r w:rsidRPr="00027430">
        <w:rPr>
          <w:rFonts w:ascii="Stag Book" w:hAnsi="Stag Book"/>
          <w:noProof/>
          <w:sz w:val="22"/>
          <w:lang w:eastAsia="es-PE"/>
        </w:rPr>
        <mc:AlternateContent>
          <mc:Choice Requires="wps">
            <w:drawing>
              <wp:anchor distT="0" distB="0" distL="114300" distR="114300" simplePos="0" relativeHeight="251767808" behindDoc="0" locked="0" layoutInCell="1" allowOverlap="1" wp14:anchorId="66719287" wp14:editId="6BBC2779">
                <wp:simplePos x="0" y="0"/>
                <wp:positionH relativeFrom="margin">
                  <wp:posOffset>0</wp:posOffset>
                </wp:positionH>
                <wp:positionV relativeFrom="paragraph">
                  <wp:posOffset>138430</wp:posOffset>
                </wp:positionV>
                <wp:extent cx="2571750" cy="238125"/>
                <wp:effectExtent l="19050" t="19050" r="19050" b="28575"/>
                <wp:wrapNone/>
                <wp:docPr id="394" name="Rectángulo 394"/>
                <wp:cNvGraphicFramePr/>
                <a:graphic xmlns:a="http://schemas.openxmlformats.org/drawingml/2006/main">
                  <a:graphicData uri="http://schemas.microsoft.com/office/word/2010/wordprocessingShape">
                    <wps:wsp>
                      <wps:cNvSpPr/>
                      <wps:spPr>
                        <a:xfrm>
                          <a:off x="0" y="0"/>
                          <a:ext cx="25717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17435" id="Rectángulo 394" o:spid="_x0000_s1026" style="position:absolute;margin-left:0;margin-top:10.9pt;width:202.5pt;height:18.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" filled="f" strokecolor="red" strokeweight="2.25pt">
                <w10:wrap anchorx="margin"/>
              </v:rect>
            </w:pict>
          </mc:Fallback>
        </mc:AlternateContent>
      </w:r>
    </w:p>
    <w:p w14:paraId="471FCFF5" w14:textId="360A1DA2" w:rsidR="0033065F" w:rsidRDefault="0033065F" w:rsidP="00027430">
      <w:pPr>
        <w:jc w:val="both"/>
        <w:rPr>
          <w:rFonts w:ascii="Stag Book" w:hAnsi="Stag Book"/>
          <w:sz w:val="22"/>
          <w:lang w:val="es-ES"/>
        </w:rPr>
      </w:pPr>
    </w:p>
    <w:p w14:paraId="43691507" w14:textId="3D1CB5E9" w:rsidR="0033065F" w:rsidRDefault="0033065F" w:rsidP="00027430">
      <w:pPr>
        <w:jc w:val="both"/>
        <w:rPr>
          <w:rFonts w:ascii="Stag Book" w:hAnsi="Stag Book"/>
          <w:sz w:val="22"/>
          <w:lang w:val="es-ES"/>
        </w:rPr>
      </w:pPr>
    </w:p>
    <w:p w14:paraId="147D24CD" w14:textId="437F8B50" w:rsidR="0033065F" w:rsidRDefault="0033065F" w:rsidP="00027430">
      <w:pPr>
        <w:jc w:val="both"/>
        <w:rPr>
          <w:rFonts w:ascii="Stag Book" w:hAnsi="Stag Book"/>
          <w:sz w:val="22"/>
          <w:lang w:val="es-ES"/>
        </w:rPr>
      </w:pPr>
    </w:p>
    <w:p w14:paraId="0F106484" w14:textId="28C73508" w:rsidR="0033065F" w:rsidRDefault="0033065F" w:rsidP="00027430">
      <w:pPr>
        <w:jc w:val="both"/>
        <w:rPr>
          <w:rFonts w:ascii="Stag Book" w:hAnsi="Stag Book"/>
          <w:sz w:val="22"/>
          <w:lang w:val="es-ES"/>
        </w:rPr>
      </w:pPr>
    </w:p>
    <w:p w14:paraId="7D4A4905" w14:textId="0760A637" w:rsidR="0033065F" w:rsidRDefault="0033065F" w:rsidP="00027430">
      <w:pPr>
        <w:jc w:val="both"/>
        <w:rPr>
          <w:rFonts w:ascii="Stag Book" w:hAnsi="Stag Book"/>
          <w:sz w:val="22"/>
          <w:lang w:val="es-ES"/>
        </w:rPr>
      </w:pPr>
    </w:p>
    <w:p w14:paraId="21D531E5" w14:textId="096A4461" w:rsidR="0033065F" w:rsidRDefault="0033065F" w:rsidP="00027430">
      <w:pPr>
        <w:jc w:val="both"/>
        <w:rPr>
          <w:rFonts w:ascii="Stag Book" w:hAnsi="Stag Book"/>
          <w:sz w:val="22"/>
          <w:lang w:val="es-ES"/>
        </w:rPr>
      </w:pPr>
    </w:p>
    <w:p w14:paraId="4CCDE83F" w14:textId="77777777" w:rsidR="0033065F" w:rsidRDefault="0033065F" w:rsidP="00027430">
      <w:pPr>
        <w:jc w:val="both"/>
        <w:rPr>
          <w:rFonts w:ascii="Stag Book" w:hAnsi="Stag Book"/>
          <w:sz w:val="22"/>
          <w:lang w:val="es-ES"/>
        </w:rPr>
      </w:pPr>
    </w:p>
    <w:p w14:paraId="4D436661" w14:textId="77E3353D" w:rsidR="0033065F" w:rsidRDefault="0033065F" w:rsidP="00027430">
      <w:pPr>
        <w:jc w:val="both"/>
        <w:rPr>
          <w:rFonts w:ascii="Stag Book" w:hAnsi="Stag Book"/>
          <w:sz w:val="22"/>
          <w:lang w:val="es-ES"/>
        </w:rPr>
      </w:pPr>
    </w:p>
    <w:p w14:paraId="627E516E" w14:textId="610FB24C" w:rsidR="0033065F" w:rsidRDefault="0033065F" w:rsidP="00027430">
      <w:pPr>
        <w:jc w:val="both"/>
        <w:rPr>
          <w:rFonts w:ascii="Stag Book" w:hAnsi="Stag Book"/>
          <w:sz w:val="22"/>
          <w:lang w:val="es-ES"/>
        </w:rPr>
      </w:pPr>
    </w:p>
    <w:p w14:paraId="36197C57" w14:textId="77777777" w:rsidR="008D3C0E" w:rsidRPr="0033065F" w:rsidRDefault="008D3C0E" w:rsidP="00027430">
      <w:pPr>
        <w:jc w:val="both"/>
        <w:rPr>
          <w:rFonts w:ascii="Stag Book" w:hAnsi="Stag Book"/>
          <w:b/>
          <w:sz w:val="22"/>
          <w:lang w:val="es-ES"/>
        </w:rPr>
      </w:pPr>
      <w:r w:rsidRPr="0033065F">
        <w:rPr>
          <w:rFonts w:ascii="Stag Book" w:hAnsi="Stag Book"/>
          <w:b/>
          <w:sz w:val="22"/>
          <w:lang w:val="es-ES"/>
        </w:rPr>
        <w:t>PASO 9:</w:t>
      </w:r>
    </w:p>
    <w:p w14:paraId="0AC3E170" w14:textId="1120F5DE" w:rsidR="008D3C0E" w:rsidRPr="00027430" w:rsidRDefault="008D3C0E" w:rsidP="00027430">
      <w:pPr>
        <w:jc w:val="both"/>
        <w:rPr>
          <w:rFonts w:ascii="Stag Book" w:hAnsi="Stag Book"/>
          <w:sz w:val="22"/>
          <w:lang w:val="es-ES"/>
        </w:rPr>
      </w:pPr>
      <w:r w:rsidRPr="00027430">
        <w:rPr>
          <w:rFonts w:ascii="Stag Book" w:hAnsi="Stag Book"/>
          <w:sz w:val="22"/>
          <w:lang w:val="es-ES"/>
        </w:rPr>
        <w:t>Desconéctese del esquema actual. Use el comando DISCONNECT.</w:t>
      </w:r>
    </w:p>
    <w:p w14:paraId="17AC3246" w14:textId="0817E51E" w:rsidR="008D3C0E" w:rsidRPr="00027430" w:rsidRDefault="0033065F" w:rsidP="00027430">
      <w:pPr>
        <w:jc w:val="both"/>
        <w:rPr>
          <w:rFonts w:ascii="Stag Book" w:hAnsi="Stag Book"/>
          <w:sz w:val="22"/>
          <w:lang w:val="es-ES"/>
        </w:rPr>
      </w:pPr>
      <w:r>
        <w:rPr>
          <w:rFonts w:ascii="Stag Book" w:hAnsi="Stag Book"/>
          <w:noProof/>
          <w:sz w:val="22"/>
          <w:lang w:eastAsia="es-PE"/>
        </w:rPr>
        <w:drawing>
          <wp:anchor distT="0" distB="0" distL="114300" distR="114300" simplePos="0" relativeHeight="251768832" behindDoc="0" locked="0" layoutInCell="1" allowOverlap="1" wp14:anchorId="11B1EFDC" wp14:editId="2C4350D5">
            <wp:simplePos x="0" y="0"/>
            <wp:positionH relativeFrom="margin">
              <wp:align>center</wp:align>
            </wp:positionH>
            <wp:positionV relativeFrom="paragraph">
              <wp:posOffset>27305</wp:posOffset>
            </wp:positionV>
            <wp:extent cx="6115050" cy="1209675"/>
            <wp:effectExtent l="19050" t="19050" r="19050" b="28575"/>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12096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4115DD4" w14:textId="2EC686E4" w:rsidR="008D3C0E" w:rsidRPr="00027430" w:rsidRDefault="008D3C0E" w:rsidP="00027430">
      <w:pPr>
        <w:jc w:val="both"/>
        <w:rPr>
          <w:rFonts w:ascii="Stag Book" w:hAnsi="Stag Book"/>
          <w:sz w:val="22"/>
          <w:lang w:val="es-ES"/>
        </w:rPr>
      </w:pPr>
    </w:p>
    <w:p w14:paraId="694962E8" w14:textId="3884FFDE" w:rsidR="008D3C0E" w:rsidRDefault="0033065F" w:rsidP="00027430">
      <w:pPr>
        <w:jc w:val="both"/>
        <w:rPr>
          <w:rFonts w:ascii="Stag Book" w:hAnsi="Stag Book"/>
          <w:sz w:val="22"/>
          <w:lang w:val="es-ES"/>
        </w:rPr>
      </w:pPr>
      <w:r w:rsidRPr="00027430">
        <w:rPr>
          <w:rFonts w:ascii="Stag Book" w:hAnsi="Stag Book"/>
          <w:noProof/>
          <w:sz w:val="22"/>
          <w:lang w:eastAsia="es-PE"/>
        </w:rPr>
        <mc:AlternateContent>
          <mc:Choice Requires="wps">
            <w:drawing>
              <wp:anchor distT="0" distB="0" distL="114300" distR="114300" simplePos="0" relativeHeight="251769856" behindDoc="0" locked="0" layoutInCell="1" allowOverlap="1" wp14:anchorId="21023CD2" wp14:editId="2D80C93B">
                <wp:simplePos x="0" y="0"/>
                <wp:positionH relativeFrom="margin">
                  <wp:posOffset>3810</wp:posOffset>
                </wp:positionH>
                <wp:positionV relativeFrom="paragraph">
                  <wp:posOffset>86995</wp:posOffset>
                </wp:positionV>
                <wp:extent cx="1419225" cy="190500"/>
                <wp:effectExtent l="19050" t="19050" r="28575" b="19050"/>
                <wp:wrapNone/>
                <wp:docPr id="395" name="Rectángulo 395"/>
                <wp:cNvGraphicFramePr/>
                <a:graphic xmlns:a="http://schemas.openxmlformats.org/drawingml/2006/main">
                  <a:graphicData uri="http://schemas.microsoft.com/office/word/2010/wordprocessingShape">
                    <wps:wsp>
                      <wps:cNvSpPr/>
                      <wps:spPr>
                        <a:xfrm>
                          <a:off x="0" y="0"/>
                          <a:ext cx="14192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2DC1B" id="Rectángulo 395" o:spid="_x0000_s1026" style="position:absolute;margin-left:.3pt;margin-top:6.85pt;width:111.75pt;height: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" filled="f" strokecolor="red" strokeweight="2.25pt">
                <w10:wrap anchorx="margin"/>
              </v:rect>
            </w:pict>
          </mc:Fallback>
        </mc:AlternateContent>
      </w:r>
    </w:p>
    <w:p w14:paraId="459C0BD1" w14:textId="4BDA64B0" w:rsidR="0033065F" w:rsidRDefault="0033065F" w:rsidP="00027430">
      <w:pPr>
        <w:jc w:val="both"/>
        <w:rPr>
          <w:rFonts w:ascii="Stag Book" w:hAnsi="Stag Book"/>
          <w:sz w:val="22"/>
          <w:lang w:val="es-ES"/>
        </w:rPr>
      </w:pPr>
    </w:p>
    <w:p w14:paraId="67585A63" w14:textId="4533E68D" w:rsidR="0033065F" w:rsidRDefault="0033065F" w:rsidP="00027430">
      <w:pPr>
        <w:jc w:val="both"/>
        <w:rPr>
          <w:rFonts w:ascii="Stag Book" w:hAnsi="Stag Book"/>
          <w:sz w:val="22"/>
          <w:lang w:val="es-ES"/>
        </w:rPr>
      </w:pPr>
    </w:p>
    <w:p w14:paraId="7320932D" w14:textId="0EBC4F9F" w:rsidR="0033065F" w:rsidRDefault="0033065F" w:rsidP="00027430">
      <w:pPr>
        <w:jc w:val="both"/>
        <w:rPr>
          <w:rFonts w:ascii="Stag Book" w:hAnsi="Stag Book"/>
          <w:sz w:val="22"/>
          <w:lang w:val="es-ES"/>
        </w:rPr>
      </w:pPr>
    </w:p>
    <w:p w14:paraId="69473B0F" w14:textId="4A34A708" w:rsidR="0033065F" w:rsidRDefault="0033065F" w:rsidP="00027430">
      <w:pPr>
        <w:jc w:val="both"/>
        <w:rPr>
          <w:rFonts w:ascii="Stag Book" w:hAnsi="Stag Book"/>
          <w:sz w:val="22"/>
          <w:lang w:val="es-ES"/>
        </w:rPr>
      </w:pPr>
    </w:p>
    <w:p w14:paraId="60F8AC94" w14:textId="77777777" w:rsidR="0033065F" w:rsidRPr="00027430" w:rsidRDefault="0033065F" w:rsidP="00027430">
      <w:pPr>
        <w:jc w:val="both"/>
        <w:rPr>
          <w:rFonts w:ascii="Stag Book" w:hAnsi="Stag Book"/>
          <w:sz w:val="22"/>
          <w:lang w:val="es-ES"/>
        </w:rPr>
      </w:pPr>
    </w:p>
    <w:p w14:paraId="3F6456C4" w14:textId="0D08A76A" w:rsidR="008D3C0E" w:rsidRDefault="008D3C0E" w:rsidP="00027430">
      <w:pPr>
        <w:jc w:val="both"/>
        <w:rPr>
          <w:rFonts w:ascii="Stag Book" w:hAnsi="Stag Book"/>
          <w:sz w:val="22"/>
          <w:lang w:val="es-ES"/>
        </w:rPr>
      </w:pPr>
    </w:p>
    <w:p w14:paraId="200B5451" w14:textId="77777777" w:rsidR="00C62F03" w:rsidRDefault="00C62F03" w:rsidP="00027430">
      <w:pPr>
        <w:jc w:val="both"/>
        <w:rPr>
          <w:rFonts w:ascii="Stag Book" w:hAnsi="Stag Book"/>
          <w:sz w:val="22"/>
          <w:lang w:val="es-ES"/>
        </w:rPr>
      </w:pPr>
    </w:p>
    <w:p w14:paraId="0F9BAFD3" w14:textId="1F9F8FB2" w:rsidR="0033065F" w:rsidRDefault="0033065F" w:rsidP="00027430">
      <w:pPr>
        <w:jc w:val="both"/>
        <w:rPr>
          <w:rFonts w:ascii="Stag Book" w:hAnsi="Stag Book"/>
          <w:sz w:val="22"/>
          <w:lang w:val="es-ES"/>
        </w:rPr>
      </w:pPr>
    </w:p>
    <w:p w14:paraId="07617A0B" w14:textId="77777777" w:rsidR="008D3C0E" w:rsidRPr="0033065F" w:rsidRDefault="008D3C0E" w:rsidP="00027430">
      <w:pPr>
        <w:jc w:val="both"/>
        <w:rPr>
          <w:rFonts w:ascii="Stag Book" w:hAnsi="Stag Book"/>
          <w:b/>
          <w:sz w:val="22"/>
          <w:lang w:val="es-ES"/>
        </w:rPr>
      </w:pPr>
      <w:r w:rsidRPr="0033065F">
        <w:rPr>
          <w:rFonts w:ascii="Stag Book" w:hAnsi="Stag Book"/>
          <w:b/>
          <w:sz w:val="22"/>
          <w:lang w:val="es-ES"/>
        </w:rPr>
        <w:lastRenderedPageBreak/>
        <w:t>PASO 10:</w:t>
      </w:r>
    </w:p>
    <w:p w14:paraId="4193AD7F" w14:textId="7B2B018C" w:rsidR="008D3C0E" w:rsidRPr="00027430" w:rsidRDefault="008D3C0E" w:rsidP="00027430">
      <w:pPr>
        <w:jc w:val="both"/>
        <w:rPr>
          <w:rFonts w:ascii="Stag Book" w:hAnsi="Stag Book"/>
          <w:sz w:val="22"/>
          <w:lang w:val="es-ES"/>
        </w:rPr>
      </w:pPr>
      <w:r w:rsidRPr="00027430">
        <w:rPr>
          <w:rFonts w:ascii="Stag Book" w:hAnsi="Stag Book"/>
          <w:sz w:val="22"/>
          <w:lang w:val="es-ES"/>
        </w:rPr>
        <w:t xml:space="preserve">Conéctese con el usuario </w:t>
      </w:r>
      <w:r w:rsidR="0033065F">
        <w:rPr>
          <w:rFonts w:ascii="Stag Book" w:hAnsi="Stag Book"/>
          <w:sz w:val="22"/>
          <w:lang w:val="es-ES"/>
        </w:rPr>
        <w:t>USER01</w:t>
      </w:r>
      <w:r w:rsidRPr="00027430">
        <w:rPr>
          <w:rFonts w:ascii="Stag Book" w:hAnsi="Stag Book"/>
          <w:sz w:val="22"/>
          <w:lang w:val="es-ES"/>
        </w:rPr>
        <w:t xml:space="preserve"> y su contraseña </w:t>
      </w:r>
      <w:r w:rsidR="0033065F">
        <w:rPr>
          <w:rFonts w:ascii="Stag Book" w:hAnsi="Stag Book"/>
          <w:sz w:val="22"/>
          <w:lang w:val="es-ES"/>
        </w:rPr>
        <w:t>123456</w:t>
      </w:r>
      <w:r w:rsidRPr="00027430">
        <w:rPr>
          <w:rFonts w:ascii="Stag Book" w:hAnsi="Stag Book"/>
          <w:sz w:val="22"/>
          <w:lang w:val="es-ES"/>
        </w:rPr>
        <w:t>, para probar la configuración de todo lo realizado.</w:t>
      </w:r>
    </w:p>
    <w:p w14:paraId="5973AF23" w14:textId="451340F8" w:rsidR="008D3C0E" w:rsidRDefault="0033065F" w:rsidP="00027430">
      <w:pPr>
        <w:jc w:val="both"/>
        <w:rPr>
          <w:rFonts w:ascii="Stag Book" w:hAnsi="Stag Book"/>
          <w:sz w:val="22"/>
          <w:lang w:val="es-ES"/>
        </w:rPr>
      </w:pPr>
      <w:r>
        <w:rPr>
          <w:rFonts w:ascii="Stag Book" w:hAnsi="Stag Book"/>
          <w:noProof/>
          <w:sz w:val="22"/>
          <w:lang w:eastAsia="es-PE"/>
        </w:rPr>
        <w:drawing>
          <wp:anchor distT="0" distB="0" distL="114300" distR="114300" simplePos="0" relativeHeight="251770880" behindDoc="0" locked="0" layoutInCell="1" allowOverlap="1" wp14:anchorId="77628C8D" wp14:editId="40B4ABB5">
            <wp:simplePos x="0" y="0"/>
            <wp:positionH relativeFrom="column">
              <wp:posOffset>3810</wp:posOffset>
            </wp:positionH>
            <wp:positionV relativeFrom="paragraph">
              <wp:posOffset>-3810</wp:posOffset>
            </wp:positionV>
            <wp:extent cx="6115050" cy="1295400"/>
            <wp:effectExtent l="19050" t="19050" r="19050" b="1905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1295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FFF0412" w14:textId="725C9E6A" w:rsidR="0033065F" w:rsidRDefault="0033065F" w:rsidP="00027430">
      <w:pPr>
        <w:jc w:val="both"/>
        <w:rPr>
          <w:rFonts w:ascii="Stag Book" w:hAnsi="Stag Book"/>
          <w:sz w:val="22"/>
          <w:lang w:val="es-ES"/>
        </w:rPr>
      </w:pPr>
    </w:p>
    <w:p w14:paraId="6636359A" w14:textId="4958B6D9" w:rsidR="0033065F" w:rsidRDefault="0033065F" w:rsidP="00027430">
      <w:pPr>
        <w:jc w:val="both"/>
        <w:rPr>
          <w:rFonts w:ascii="Stag Book" w:hAnsi="Stag Book"/>
          <w:sz w:val="22"/>
          <w:lang w:val="es-ES"/>
        </w:rPr>
      </w:pPr>
      <w:r w:rsidRPr="00027430">
        <w:rPr>
          <w:rFonts w:ascii="Stag Book" w:hAnsi="Stag Book"/>
          <w:noProof/>
          <w:sz w:val="22"/>
          <w:lang w:eastAsia="es-PE"/>
        </w:rPr>
        <mc:AlternateContent>
          <mc:Choice Requires="wps">
            <w:drawing>
              <wp:anchor distT="0" distB="0" distL="114300" distR="114300" simplePos="0" relativeHeight="251771904" behindDoc="0" locked="0" layoutInCell="1" allowOverlap="1" wp14:anchorId="16C3CBD5" wp14:editId="6E2C1F55">
                <wp:simplePos x="0" y="0"/>
                <wp:positionH relativeFrom="margin">
                  <wp:posOffset>0</wp:posOffset>
                </wp:positionH>
                <wp:positionV relativeFrom="paragraph">
                  <wp:posOffset>46355</wp:posOffset>
                </wp:positionV>
                <wp:extent cx="2514600" cy="180975"/>
                <wp:effectExtent l="19050" t="19050" r="19050" b="28575"/>
                <wp:wrapNone/>
                <wp:docPr id="396" name="Rectángulo 396"/>
                <wp:cNvGraphicFramePr/>
                <a:graphic xmlns:a="http://schemas.openxmlformats.org/drawingml/2006/main">
                  <a:graphicData uri="http://schemas.microsoft.com/office/word/2010/wordprocessingShape">
                    <wps:wsp>
                      <wps:cNvSpPr/>
                      <wps:spPr>
                        <a:xfrm>
                          <a:off x="0" y="0"/>
                          <a:ext cx="25146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88D10" id="Rectángulo 396" o:spid="_x0000_s1026" style="position:absolute;margin-left:0;margin-top:3.65pt;width:198pt;height:14.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" filled="f" strokecolor="red" strokeweight="2.25pt">
                <w10:wrap anchorx="margin"/>
              </v:rect>
            </w:pict>
          </mc:Fallback>
        </mc:AlternateContent>
      </w:r>
    </w:p>
    <w:p w14:paraId="34739913" w14:textId="77777777" w:rsidR="0033065F" w:rsidRPr="00027430" w:rsidRDefault="0033065F" w:rsidP="00027430">
      <w:pPr>
        <w:jc w:val="both"/>
        <w:rPr>
          <w:rFonts w:ascii="Stag Book" w:hAnsi="Stag Book"/>
          <w:sz w:val="22"/>
          <w:lang w:val="es-ES"/>
        </w:rPr>
      </w:pPr>
    </w:p>
    <w:p w14:paraId="4612AEED" w14:textId="181CBBBC" w:rsidR="008D3C0E" w:rsidRPr="00027430" w:rsidRDefault="008D3C0E" w:rsidP="00027430">
      <w:pPr>
        <w:jc w:val="both"/>
        <w:rPr>
          <w:rFonts w:ascii="Stag Book" w:hAnsi="Stag Book"/>
          <w:sz w:val="22"/>
          <w:lang w:val="es-ES"/>
        </w:rPr>
      </w:pPr>
    </w:p>
    <w:p w14:paraId="55CD9270" w14:textId="3124C1F5" w:rsidR="008D3C0E" w:rsidRPr="00027430" w:rsidRDefault="008D3C0E" w:rsidP="00027430">
      <w:pPr>
        <w:jc w:val="both"/>
        <w:rPr>
          <w:rFonts w:ascii="Stag Book" w:hAnsi="Stag Book"/>
          <w:sz w:val="22"/>
          <w:lang w:val="es-ES"/>
        </w:rPr>
      </w:pPr>
    </w:p>
    <w:p w14:paraId="4A77B272" w14:textId="77777777" w:rsidR="008D3C0E" w:rsidRPr="00027430" w:rsidRDefault="008D3C0E" w:rsidP="00027430">
      <w:pPr>
        <w:jc w:val="both"/>
        <w:rPr>
          <w:rFonts w:ascii="Stag Book" w:hAnsi="Stag Book"/>
          <w:sz w:val="22"/>
          <w:lang w:val="es-ES"/>
        </w:rPr>
      </w:pPr>
    </w:p>
    <w:p w14:paraId="6D059E7F" w14:textId="563CC4E3" w:rsidR="008D3C0E" w:rsidRPr="00027430" w:rsidRDefault="008D3C0E" w:rsidP="00027430">
      <w:pPr>
        <w:jc w:val="both"/>
        <w:rPr>
          <w:rFonts w:ascii="Stag Book" w:hAnsi="Stag Book"/>
          <w:sz w:val="22"/>
          <w:lang w:val="es-ES"/>
        </w:rPr>
      </w:pPr>
      <w:r w:rsidRPr="00027430">
        <w:rPr>
          <w:rFonts w:ascii="Stag Book" w:hAnsi="Stag Book"/>
          <w:sz w:val="22"/>
          <w:lang w:val="es-ES"/>
        </w:rPr>
        <w:t xml:space="preserve">FIN DE CREACION DE TABLESPACE, CUENTA DE USUARIO, ROLES, </w:t>
      </w:r>
    </w:p>
    <w:p w14:paraId="202F5AF4" w14:textId="7A909B49" w:rsidR="002336A4" w:rsidRPr="00027430" w:rsidRDefault="002336A4" w:rsidP="00DD7CB3">
      <w:pPr>
        <w:jc w:val="both"/>
        <w:rPr>
          <w:rFonts w:ascii="Stag Book" w:hAnsi="Stag Book"/>
          <w:sz w:val="22"/>
          <w:lang w:val="es-ES"/>
        </w:rPr>
      </w:pPr>
    </w:p>
    <w:p w14:paraId="5D30C071" w14:textId="02E28088" w:rsidR="005013EE" w:rsidRPr="005013EE" w:rsidRDefault="005013EE" w:rsidP="005013EE">
      <w:pPr>
        <w:jc w:val="both"/>
        <w:rPr>
          <w:rFonts w:ascii="Stag Book" w:hAnsi="Stag Book"/>
          <w:b/>
          <w:sz w:val="22"/>
          <w:lang w:val="es-ES"/>
        </w:rPr>
      </w:pPr>
      <w:r w:rsidRPr="005013EE">
        <w:rPr>
          <w:rFonts w:ascii="Stag Book" w:hAnsi="Stag Book"/>
          <w:b/>
          <w:sz w:val="22"/>
          <w:lang w:val="es-ES"/>
        </w:rPr>
        <w:t>FIN DE</w:t>
      </w:r>
      <w:r w:rsidR="00304252">
        <w:rPr>
          <w:rFonts w:ascii="Stag Book" w:hAnsi="Stag Book"/>
          <w:b/>
          <w:sz w:val="22"/>
          <w:lang w:val="es-ES"/>
        </w:rPr>
        <w:t>L PROCESO DE</w:t>
      </w:r>
      <w:r w:rsidRPr="005013EE">
        <w:rPr>
          <w:rFonts w:ascii="Stag Book" w:hAnsi="Stag Book"/>
          <w:b/>
          <w:sz w:val="22"/>
          <w:lang w:val="es-ES"/>
        </w:rPr>
        <w:t xml:space="preserve"> CREACION DE TABLES</w:t>
      </w:r>
      <w:r>
        <w:rPr>
          <w:rFonts w:ascii="Stag Book" w:hAnsi="Stag Book"/>
          <w:b/>
          <w:sz w:val="22"/>
          <w:lang w:val="es-ES"/>
        </w:rPr>
        <w:t>PACE, CUENTA DE USUARIO, ROLES.</w:t>
      </w:r>
    </w:p>
    <w:p w14:paraId="302126DE" w14:textId="36AA9667" w:rsidR="002336A4" w:rsidRPr="005013EE" w:rsidRDefault="002336A4" w:rsidP="00DD7CB3">
      <w:pPr>
        <w:jc w:val="both"/>
        <w:rPr>
          <w:rFonts w:ascii="Stag Book" w:hAnsi="Stag Book"/>
          <w:sz w:val="22"/>
          <w:lang w:val="es-ES"/>
        </w:rPr>
      </w:pPr>
    </w:p>
    <w:p w14:paraId="551DD6F7" w14:textId="57F5AA21" w:rsidR="008D3C0E" w:rsidRPr="005013EE" w:rsidRDefault="008D3C0E" w:rsidP="00DD7CB3">
      <w:pPr>
        <w:jc w:val="both"/>
        <w:rPr>
          <w:rFonts w:ascii="Stag Book" w:hAnsi="Stag Book"/>
          <w:sz w:val="22"/>
          <w:lang w:val="es-ES"/>
        </w:rPr>
      </w:pPr>
    </w:p>
    <w:p w14:paraId="49A855A3" w14:textId="023ECE9F" w:rsidR="008D3C0E" w:rsidRPr="00F62348" w:rsidRDefault="00710B63" w:rsidP="00DD7CB3">
      <w:pPr>
        <w:jc w:val="both"/>
        <w:rPr>
          <w:rFonts w:ascii="Stag Book" w:hAnsi="Stag Book"/>
          <w:b/>
          <w:sz w:val="22"/>
          <w:lang w:val="es-ES"/>
        </w:rPr>
      </w:pPr>
      <w:r w:rsidRPr="00F62348">
        <w:rPr>
          <w:rFonts w:ascii="Stag Book" w:hAnsi="Stag Book"/>
          <w:b/>
          <w:sz w:val="22"/>
          <w:lang w:val="es-ES"/>
        </w:rPr>
        <w:t>Código</w:t>
      </w:r>
      <w:r w:rsidR="001133E0">
        <w:rPr>
          <w:rFonts w:ascii="Stag Book" w:hAnsi="Stag Book"/>
          <w:b/>
          <w:sz w:val="22"/>
          <w:lang w:val="es-ES"/>
        </w:rPr>
        <w:t xml:space="preserve"> de Creación de Cuenta de Usuario</w:t>
      </w:r>
      <w:r w:rsidRPr="00F62348">
        <w:rPr>
          <w:rFonts w:ascii="Stag Book" w:hAnsi="Stag Book"/>
          <w:b/>
          <w:sz w:val="22"/>
          <w:lang w:val="es-ES"/>
        </w:rPr>
        <w:t xml:space="preserve"> Basado en SQL developer:</w:t>
      </w:r>
    </w:p>
    <w:p w14:paraId="712F83BD" w14:textId="0C8F02C8" w:rsidR="00710B63" w:rsidRPr="005013EE" w:rsidRDefault="00F62348" w:rsidP="00DD7CB3">
      <w:pPr>
        <w:jc w:val="both"/>
        <w:rPr>
          <w:rFonts w:ascii="Stag Book" w:hAnsi="Stag Book"/>
          <w:sz w:val="22"/>
          <w:lang w:val="es-ES"/>
        </w:rPr>
      </w:pPr>
      <w:r>
        <w:rPr>
          <w:rFonts w:ascii="Stag Book" w:hAnsi="Stag Book"/>
          <w:noProof/>
          <w:sz w:val="22"/>
          <w:lang w:eastAsia="es-PE"/>
        </w:rPr>
        <w:drawing>
          <wp:anchor distT="0" distB="0" distL="114300" distR="114300" simplePos="0" relativeHeight="251854848" behindDoc="0" locked="0" layoutInCell="1" allowOverlap="1" wp14:anchorId="2D80F93D" wp14:editId="077C2A25">
            <wp:simplePos x="0" y="0"/>
            <wp:positionH relativeFrom="column">
              <wp:posOffset>3810</wp:posOffset>
            </wp:positionH>
            <wp:positionV relativeFrom="paragraph">
              <wp:posOffset>69850</wp:posOffset>
            </wp:positionV>
            <wp:extent cx="6124575" cy="4610100"/>
            <wp:effectExtent l="19050" t="19050" r="28575" b="1905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4575" cy="4610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908F15A" w14:textId="7E477440" w:rsidR="008D3C0E" w:rsidRPr="005013EE" w:rsidRDefault="008D3C0E" w:rsidP="00DD7CB3">
      <w:pPr>
        <w:jc w:val="both"/>
        <w:rPr>
          <w:rFonts w:ascii="Stag Book" w:hAnsi="Stag Book"/>
          <w:sz w:val="22"/>
          <w:lang w:val="es-ES"/>
        </w:rPr>
      </w:pPr>
    </w:p>
    <w:p w14:paraId="1643A401" w14:textId="4781931B" w:rsidR="008D3C0E" w:rsidRPr="005013EE" w:rsidRDefault="008D3C0E" w:rsidP="00DD7CB3">
      <w:pPr>
        <w:jc w:val="both"/>
        <w:rPr>
          <w:rFonts w:ascii="Stag Book" w:hAnsi="Stag Book"/>
          <w:sz w:val="22"/>
          <w:lang w:val="es-ES"/>
        </w:rPr>
      </w:pPr>
    </w:p>
    <w:p w14:paraId="50F54A8D" w14:textId="7261DA41" w:rsidR="008D3C0E" w:rsidRPr="00710B63" w:rsidRDefault="008D3C0E" w:rsidP="00DD7CB3">
      <w:pPr>
        <w:jc w:val="both"/>
        <w:rPr>
          <w:rFonts w:ascii="Stag Book" w:hAnsi="Stag Book"/>
          <w:sz w:val="22"/>
          <w:lang w:val="es-ES"/>
        </w:rPr>
      </w:pPr>
    </w:p>
    <w:p w14:paraId="2EFEE999" w14:textId="309ED23A" w:rsidR="008D3C0E" w:rsidRPr="00710B63" w:rsidRDefault="008D3C0E" w:rsidP="00DD7CB3">
      <w:pPr>
        <w:jc w:val="both"/>
        <w:rPr>
          <w:rFonts w:ascii="Stag Book" w:hAnsi="Stag Book"/>
          <w:sz w:val="22"/>
          <w:lang w:val="es-ES"/>
        </w:rPr>
      </w:pPr>
    </w:p>
    <w:p w14:paraId="57F3C001" w14:textId="3BBFF482" w:rsidR="008D3C0E" w:rsidRPr="00710B63" w:rsidRDefault="008D3C0E" w:rsidP="00DD7CB3">
      <w:pPr>
        <w:jc w:val="both"/>
        <w:rPr>
          <w:rFonts w:ascii="Stag Book" w:hAnsi="Stag Book"/>
          <w:sz w:val="22"/>
          <w:lang w:val="es-ES"/>
        </w:rPr>
      </w:pPr>
    </w:p>
    <w:p w14:paraId="4E1400A2" w14:textId="4C3F2672" w:rsidR="008D3C0E" w:rsidRPr="00710B63" w:rsidRDefault="008D3C0E" w:rsidP="00DD7CB3">
      <w:pPr>
        <w:jc w:val="both"/>
        <w:rPr>
          <w:rFonts w:ascii="Stag Book" w:hAnsi="Stag Book"/>
          <w:sz w:val="22"/>
          <w:lang w:val="es-ES"/>
        </w:rPr>
      </w:pPr>
    </w:p>
    <w:p w14:paraId="2DB2D289" w14:textId="358726ED" w:rsidR="008D3C0E" w:rsidRPr="00710B63" w:rsidRDefault="008D3C0E" w:rsidP="00DD7CB3">
      <w:pPr>
        <w:jc w:val="both"/>
        <w:rPr>
          <w:rFonts w:ascii="Stag Book" w:hAnsi="Stag Book"/>
          <w:sz w:val="22"/>
          <w:lang w:val="es-ES"/>
        </w:rPr>
      </w:pPr>
    </w:p>
    <w:p w14:paraId="1CED1DED" w14:textId="4C4CD6B5" w:rsidR="008D3C0E" w:rsidRPr="005D0B20" w:rsidRDefault="008D3C0E" w:rsidP="00DD7CB3">
      <w:pPr>
        <w:jc w:val="both"/>
        <w:rPr>
          <w:rFonts w:ascii="Stag Book" w:hAnsi="Stag Book"/>
          <w:sz w:val="22"/>
          <w:lang w:val="es-ES"/>
        </w:rPr>
      </w:pPr>
    </w:p>
    <w:p w14:paraId="3AD5CADA" w14:textId="3EB3B3C9" w:rsidR="008D3C0E" w:rsidRPr="005D0B20" w:rsidRDefault="008D3C0E" w:rsidP="00DD7CB3">
      <w:pPr>
        <w:jc w:val="both"/>
        <w:rPr>
          <w:rFonts w:ascii="Stag Book" w:hAnsi="Stag Book"/>
          <w:sz w:val="22"/>
          <w:lang w:val="es-ES"/>
        </w:rPr>
      </w:pPr>
    </w:p>
    <w:p w14:paraId="0F04E929" w14:textId="184279D5" w:rsidR="008D3C0E" w:rsidRPr="005D0B20" w:rsidRDefault="008D3C0E" w:rsidP="00DD7CB3">
      <w:pPr>
        <w:jc w:val="both"/>
        <w:rPr>
          <w:rFonts w:ascii="Stag Book" w:hAnsi="Stag Book"/>
          <w:sz w:val="22"/>
          <w:lang w:val="es-ES"/>
        </w:rPr>
      </w:pPr>
    </w:p>
    <w:p w14:paraId="49489C79" w14:textId="7A683A2F" w:rsidR="008D3C0E" w:rsidRPr="005D0B20" w:rsidRDefault="008D3C0E" w:rsidP="00DD7CB3">
      <w:pPr>
        <w:jc w:val="both"/>
        <w:rPr>
          <w:rFonts w:ascii="Stag Book" w:hAnsi="Stag Book"/>
          <w:sz w:val="22"/>
          <w:lang w:val="es-ES"/>
        </w:rPr>
      </w:pPr>
    </w:p>
    <w:p w14:paraId="0B8D0724" w14:textId="739C57CF" w:rsidR="008D3C0E" w:rsidRPr="005D0B20" w:rsidRDefault="008D3C0E" w:rsidP="00DD7CB3">
      <w:pPr>
        <w:jc w:val="both"/>
        <w:rPr>
          <w:rFonts w:ascii="Stag Book" w:hAnsi="Stag Book"/>
          <w:sz w:val="22"/>
          <w:lang w:val="es-ES"/>
        </w:rPr>
      </w:pPr>
    </w:p>
    <w:p w14:paraId="4FE1A891" w14:textId="4BED16D2" w:rsidR="008D3C0E" w:rsidRPr="005D0B20" w:rsidRDefault="008D3C0E" w:rsidP="00DD7CB3">
      <w:pPr>
        <w:jc w:val="both"/>
        <w:rPr>
          <w:rFonts w:ascii="Stag Book" w:hAnsi="Stag Book"/>
          <w:sz w:val="22"/>
          <w:lang w:val="es-ES"/>
        </w:rPr>
      </w:pPr>
    </w:p>
    <w:p w14:paraId="6191499C" w14:textId="1B144864" w:rsidR="008D3C0E" w:rsidRPr="005D0B20" w:rsidRDefault="008D3C0E" w:rsidP="00DD7CB3">
      <w:pPr>
        <w:jc w:val="both"/>
        <w:rPr>
          <w:rFonts w:ascii="Stag Book" w:hAnsi="Stag Book"/>
          <w:sz w:val="22"/>
          <w:lang w:val="es-ES"/>
        </w:rPr>
      </w:pPr>
    </w:p>
    <w:p w14:paraId="7429E9A2" w14:textId="3370E8A0" w:rsidR="008D3C0E" w:rsidRPr="005D0B20" w:rsidRDefault="008D3C0E" w:rsidP="00DD7CB3">
      <w:pPr>
        <w:jc w:val="both"/>
        <w:rPr>
          <w:rFonts w:ascii="Stag Book" w:hAnsi="Stag Book"/>
          <w:sz w:val="22"/>
          <w:lang w:val="es-ES"/>
        </w:rPr>
      </w:pPr>
    </w:p>
    <w:p w14:paraId="0D98FE72" w14:textId="7518BB89" w:rsidR="008D3C0E" w:rsidRPr="005D0B20" w:rsidRDefault="008D3C0E" w:rsidP="00DD7CB3">
      <w:pPr>
        <w:jc w:val="both"/>
        <w:rPr>
          <w:rFonts w:ascii="Stag Book" w:hAnsi="Stag Book"/>
          <w:sz w:val="22"/>
          <w:lang w:val="es-ES"/>
        </w:rPr>
      </w:pPr>
    </w:p>
    <w:p w14:paraId="50DF5AA6" w14:textId="19A6D458" w:rsidR="008D3C0E" w:rsidRPr="005D0B20" w:rsidRDefault="008D3C0E" w:rsidP="00DD7CB3">
      <w:pPr>
        <w:jc w:val="both"/>
        <w:rPr>
          <w:rFonts w:ascii="Stag Book" w:hAnsi="Stag Book"/>
          <w:sz w:val="22"/>
          <w:lang w:val="es-ES"/>
        </w:rPr>
      </w:pPr>
    </w:p>
    <w:p w14:paraId="302CFBFA" w14:textId="1FE23F0D" w:rsidR="008D3C0E" w:rsidRPr="005D0B20" w:rsidRDefault="008D3C0E" w:rsidP="00DD7CB3">
      <w:pPr>
        <w:jc w:val="both"/>
        <w:rPr>
          <w:rFonts w:ascii="Stag Book" w:hAnsi="Stag Book"/>
          <w:sz w:val="22"/>
          <w:lang w:val="es-ES"/>
        </w:rPr>
      </w:pPr>
    </w:p>
    <w:p w14:paraId="4599999C" w14:textId="0A1CE88B" w:rsidR="008D3C0E" w:rsidRPr="005D0B20" w:rsidRDefault="008D3C0E" w:rsidP="00DD7CB3">
      <w:pPr>
        <w:jc w:val="both"/>
        <w:rPr>
          <w:rFonts w:ascii="Stag Book" w:hAnsi="Stag Book"/>
          <w:sz w:val="22"/>
          <w:lang w:val="es-ES"/>
        </w:rPr>
      </w:pPr>
    </w:p>
    <w:p w14:paraId="1211D42C" w14:textId="434F4664" w:rsidR="008D3C0E" w:rsidRPr="005D0B20" w:rsidRDefault="008D3C0E" w:rsidP="00DD7CB3">
      <w:pPr>
        <w:jc w:val="both"/>
        <w:rPr>
          <w:rFonts w:ascii="Stag Book" w:hAnsi="Stag Book"/>
          <w:sz w:val="22"/>
          <w:lang w:val="es-ES"/>
        </w:rPr>
      </w:pPr>
    </w:p>
    <w:p w14:paraId="534C4F68" w14:textId="1173E836" w:rsidR="008D3C0E" w:rsidRPr="005D0B20" w:rsidRDefault="008D3C0E" w:rsidP="00DD7CB3">
      <w:pPr>
        <w:jc w:val="both"/>
        <w:rPr>
          <w:rFonts w:ascii="Stag Book" w:hAnsi="Stag Book"/>
          <w:sz w:val="22"/>
          <w:lang w:val="es-ES"/>
        </w:rPr>
      </w:pPr>
    </w:p>
    <w:p w14:paraId="26A02082" w14:textId="01DE0C1E" w:rsidR="008D3C0E" w:rsidRPr="005D0B20" w:rsidRDefault="008D3C0E" w:rsidP="00DD7CB3">
      <w:pPr>
        <w:jc w:val="both"/>
        <w:rPr>
          <w:rFonts w:ascii="Stag Book" w:hAnsi="Stag Book"/>
          <w:sz w:val="22"/>
          <w:lang w:val="es-ES"/>
        </w:rPr>
      </w:pPr>
    </w:p>
    <w:p w14:paraId="3E8394AB" w14:textId="03AAEDA2" w:rsidR="008D3C0E" w:rsidRPr="005D0B20" w:rsidRDefault="008D3C0E" w:rsidP="00DD7CB3">
      <w:pPr>
        <w:jc w:val="both"/>
        <w:rPr>
          <w:rFonts w:ascii="Stag Book" w:hAnsi="Stag Book"/>
          <w:sz w:val="22"/>
          <w:lang w:val="es-ES"/>
        </w:rPr>
      </w:pPr>
    </w:p>
    <w:p w14:paraId="4F6B1653" w14:textId="58FDC346" w:rsidR="008D3C0E" w:rsidRPr="005D0B20" w:rsidRDefault="008D3C0E" w:rsidP="00DD7CB3">
      <w:pPr>
        <w:jc w:val="both"/>
        <w:rPr>
          <w:rFonts w:ascii="Stag Book" w:hAnsi="Stag Book"/>
          <w:sz w:val="22"/>
          <w:lang w:val="es-ES"/>
        </w:rPr>
      </w:pPr>
    </w:p>
    <w:p w14:paraId="1A393B3C" w14:textId="45828C39" w:rsidR="008D3C0E" w:rsidRPr="005D0B20" w:rsidRDefault="008D3C0E" w:rsidP="00DD7CB3">
      <w:pPr>
        <w:jc w:val="both"/>
        <w:rPr>
          <w:rFonts w:ascii="Stag Book" w:hAnsi="Stag Book"/>
          <w:sz w:val="22"/>
          <w:lang w:val="es-ES"/>
        </w:rPr>
      </w:pPr>
    </w:p>
    <w:p w14:paraId="3C4A36BB" w14:textId="0E0C1499" w:rsidR="008D3C0E" w:rsidRPr="005D0B20" w:rsidRDefault="008D3C0E" w:rsidP="00DD7CB3">
      <w:pPr>
        <w:jc w:val="both"/>
        <w:rPr>
          <w:rFonts w:ascii="Stag Book" w:hAnsi="Stag Book"/>
          <w:sz w:val="22"/>
          <w:lang w:val="es-ES"/>
        </w:rPr>
      </w:pPr>
    </w:p>
    <w:p w14:paraId="007EE86F" w14:textId="0EEC50CB" w:rsidR="008D3C0E" w:rsidRPr="005D0B20" w:rsidRDefault="008D3C0E" w:rsidP="00DD7CB3">
      <w:pPr>
        <w:jc w:val="both"/>
        <w:rPr>
          <w:rFonts w:ascii="Stag Book" w:hAnsi="Stag Book"/>
          <w:sz w:val="22"/>
          <w:lang w:val="es-ES"/>
        </w:rPr>
      </w:pPr>
    </w:p>
    <w:p w14:paraId="54C42A22" w14:textId="75C9012F" w:rsidR="002336A4" w:rsidRPr="005D0B20" w:rsidRDefault="002336A4" w:rsidP="00DD7CB3">
      <w:pPr>
        <w:jc w:val="both"/>
        <w:rPr>
          <w:rFonts w:ascii="Stag Book" w:hAnsi="Stag Book"/>
          <w:sz w:val="22"/>
          <w:lang w:val="es-ES"/>
        </w:rPr>
      </w:pPr>
    </w:p>
    <w:p w14:paraId="3B3F6D13" w14:textId="7AEA8869" w:rsidR="005D0B20" w:rsidRPr="005D0B20" w:rsidRDefault="005D0B20" w:rsidP="00DD7CB3">
      <w:pPr>
        <w:jc w:val="both"/>
        <w:rPr>
          <w:rFonts w:ascii="Stag Book" w:hAnsi="Stag Book"/>
          <w:sz w:val="22"/>
          <w:lang w:val="es-ES"/>
        </w:rPr>
      </w:pPr>
    </w:p>
    <w:p w14:paraId="12802420" w14:textId="2A2106AF" w:rsidR="005D0B20" w:rsidRPr="005D0B20" w:rsidRDefault="005D0B20" w:rsidP="00DD7CB3">
      <w:pPr>
        <w:jc w:val="both"/>
        <w:rPr>
          <w:rFonts w:ascii="Stag Book" w:hAnsi="Stag Book"/>
          <w:sz w:val="22"/>
          <w:lang w:val="es-ES"/>
        </w:rPr>
      </w:pPr>
    </w:p>
    <w:p w14:paraId="500A25C4" w14:textId="1C670BFE" w:rsidR="005D0B20" w:rsidRPr="005D0B20" w:rsidRDefault="005D0B20" w:rsidP="00DD7CB3">
      <w:pPr>
        <w:jc w:val="both"/>
        <w:rPr>
          <w:rFonts w:ascii="Stag Book" w:hAnsi="Stag Book"/>
          <w:sz w:val="22"/>
          <w:lang w:val="es-ES"/>
        </w:rPr>
      </w:pPr>
    </w:p>
    <w:p w14:paraId="3843D735" w14:textId="57C3F954" w:rsidR="005D0B20" w:rsidRPr="005D0B20" w:rsidRDefault="005D0B20" w:rsidP="00DD7CB3">
      <w:pPr>
        <w:jc w:val="both"/>
        <w:rPr>
          <w:rFonts w:ascii="Stag Book" w:hAnsi="Stag Book"/>
          <w:sz w:val="22"/>
          <w:lang w:val="es-ES"/>
        </w:rPr>
      </w:pPr>
    </w:p>
    <w:p w14:paraId="1440EE93" w14:textId="0B855746" w:rsidR="005D0B20" w:rsidRPr="005D0B20" w:rsidRDefault="005D0B20" w:rsidP="00DD7CB3">
      <w:pPr>
        <w:jc w:val="both"/>
        <w:rPr>
          <w:rFonts w:ascii="Stag Book" w:hAnsi="Stag Book"/>
          <w:sz w:val="22"/>
          <w:lang w:val="es-ES"/>
        </w:rPr>
      </w:pPr>
    </w:p>
    <w:p w14:paraId="1571CF5B" w14:textId="2ECE93FF" w:rsidR="005D0B20" w:rsidRPr="005D0B20" w:rsidRDefault="005D0B20" w:rsidP="00DD7CB3">
      <w:pPr>
        <w:jc w:val="both"/>
        <w:rPr>
          <w:rFonts w:ascii="Stag Book" w:hAnsi="Stag Book"/>
          <w:sz w:val="22"/>
          <w:lang w:val="es-ES"/>
        </w:rPr>
      </w:pPr>
    </w:p>
    <w:p w14:paraId="46105B27" w14:textId="77777777" w:rsidR="005D0B20" w:rsidRPr="005D0B20" w:rsidRDefault="005D0B20" w:rsidP="00DD7CB3">
      <w:pPr>
        <w:jc w:val="both"/>
        <w:rPr>
          <w:rFonts w:ascii="Stag Book" w:hAnsi="Stag Book"/>
          <w:sz w:val="22"/>
          <w:lang w:val="es-ES"/>
        </w:rPr>
      </w:pPr>
    </w:p>
    <w:p w14:paraId="47668CD1" w14:textId="0C81ECAE" w:rsidR="002B7238" w:rsidRPr="002B7238" w:rsidRDefault="002B7238" w:rsidP="002B7238">
      <w:pPr>
        <w:jc w:val="both"/>
        <w:rPr>
          <w:rFonts w:ascii="Stag Book" w:hAnsi="Stag Book"/>
          <w:b/>
          <w:sz w:val="22"/>
          <w:lang w:val="es-ES"/>
        </w:rPr>
      </w:pPr>
      <w:r w:rsidRPr="002B7238">
        <w:rPr>
          <w:rFonts w:ascii="Stag Book" w:hAnsi="Stag Book"/>
          <w:b/>
          <w:sz w:val="22"/>
          <w:lang w:val="es-ES"/>
        </w:rPr>
        <w:lastRenderedPageBreak/>
        <w:t>CREA</w:t>
      </w:r>
      <w:r w:rsidR="00BE66BB">
        <w:rPr>
          <w:rFonts w:ascii="Stag Book" w:hAnsi="Stag Book"/>
          <w:b/>
          <w:sz w:val="22"/>
          <w:lang w:val="es-ES"/>
        </w:rPr>
        <w:t>CIÓN</w:t>
      </w:r>
      <w:r w:rsidRPr="002B7238">
        <w:rPr>
          <w:rFonts w:ascii="Stag Book" w:hAnsi="Stag Book"/>
          <w:b/>
          <w:sz w:val="22"/>
          <w:lang w:val="es-ES"/>
        </w:rPr>
        <w:t xml:space="preserve"> TABLAS.</w:t>
      </w:r>
    </w:p>
    <w:p w14:paraId="4434FCC0" w14:textId="47C5A8D4" w:rsidR="002B7238" w:rsidRPr="002B7238" w:rsidRDefault="002B7238" w:rsidP="002B7238">
      <w:pPr>
        <w:jc w:val="both"/>
        <w:rPr>
          <w:rFonts w:ascii="Stag Book" w:hAnsi="Stag Book"/>
          <w:sz w:val="22"/>
          <w:lang w:val="es-ES"/>
        </w:rPr>
      </w:pPr>
    </w:p>
    <w:p w14:paraId="3FD12EE3" w14:textId="77777777" w:rsidR="002B7238" w:rsidRPr="002B7238" w:rsidRDefault="002B7238" w:rsidP="002B7238">
      <w:pPr>
        <w:jc w:val="both"/>
        <w:rPr>
          <w:rFonts w:ascii="Stag Book" w:hAnsi="Stag Book"/>
          <w:sz w:val="22"/>
          <w:lang w:val="es-ES"/>
        </w:rPr>
      </w:pPr>
      <w:r w:rsidRPr="002B7238">
        <w:rPr>
          <w:rFonts w:ascii="Stag Book" w:hAnsi="Stag Book"/>
          <w:sz w:val="22"/>
          <w:lang w:val="es-ES"/>
        </w:rPr>
        <w:t>Comando: CREATE TABLE</w:t>
      </w:r>
    </w:p>
    <w:p w14:paraId="57008BD6" w14:textId="4BE5A217" w:rsidR="002B7238" w:rsidRPr="002B7238" w:rsidRDefault="002B7238" w:rsidP="002B7238">
      <w:pPr>
        <w:jc w:val="both"/>
        <w:rPr>
          <w:rFonts w:ascii="Stag Book" w:hAnsi="Stag Book"/>
          <w:sz w:val="22"/>
          <w:lang w:val="es-ES"/>
        </w:rPr>
      </w:pPr>
      <w:r w:rsidRPr="002B7238">
        <w:rPr>
          <w:rFonts w:ascii="Stag Book" w:hAnsi="Stag Book"/>
          <w:sz w:val="22"/>
          <w:lang w:val="es-ES"/>
        </w:rPr>
        <w:t>Ejemplo desde SQL *Plus.</w:t>
      </w:r>
    </w:p>
    <w:p w14:paraId="4B01749F" w14:textId="4014CDFD" w:rsidR="002B7238" w:rsidRPr="002B7238" w:rsidRDefault="002B7238" w:rsidP="002B7238">
      <w:pPr>
        <w:jc w:val="both"/>
        <w:rPr>
          <w:rFonts w:ascii="Stag Book" w:hAnsi="Stag Book"/>
          <w:sz w:val="22"/>
          <w:lang w:val="es-ES"/>
        </w:rPr>
      </w:pPr>
    </w:p>
    <w:p w14:paraId="11E3D679" w14:textId="38FF1CF6" w:rsidR="002B7238" w:rsidRPr="002B7238" w:rsidRDefault="002B7238" w:rsidP="002B7238">
      <w:pPr>
        <w:jc w:val="both"/>
        <w:rPr>
          <w:rFonts w:ascii="Stag Book" w:hAnsi="Stag Book"/>
          <w:b/>
          <w:sz w:val="22"/>
          <w:lang w:val="es-ES"/>
        </w:rPr>
      </w:pPr>
      <w:r w:rsidRPr="002B7238">
        <w:rPr>
          <w:rFonts w:ascii="Stag Book" w:hAnsi="Stag Book"/>
          <w:b/>
          <w:sz w:val="22"/>
          <w:lang w:val="es-ES"/>
        </w:rPr>
        <w:t>PASO 1:</w:t>
      </w:r>
    </w:p>
    <w:p w14:paraId="6CA7AA35" w14:textId="0A8EC512" w:rsidR="002B7238" w:rsidRPr="002B7238" w:rsidRDefault="002B7238" w:rsidP="002B7238">
      <w:pPr>
        <w:jc w:val="both"/>
        <w:rPr>
          <w:rFonts w:ascii="Stag Book" w:hAnsi="Stag Book"/>
          <w:sz w:val="22"/>
          <w:lang w:val="es-ES"/>
        </w:rPr>
      </w:pPr>
      <w:r w:rsidRPr="002B7238">
        <w:rPr>
          <w:rFonts w:ascii="Stag Book" w:hAnsi="Stag Book"/>
          <w:sz w:val="22"/>
          <w:lang w:val="es-ES"/>
        </w:rPr>
        <w:t xml:space="preserve">Ingrese a su usuario reciente mente creado: usuario: </w:t>
      </w:r>
      <w:r>
        <w:rPr>
          <w:rFonts w:ascii="Stag Book" w:hAnsi="Stag Book"/>
          <w:sz w:val="22"/>
          <w:lang w:val="es-ES"/>
        </w:rPr>
        <w:t>USER01</w:t>
      </w:r>
      <w:r w:rsidRPr="002B7238">
        <w:rPr>
          <w:rFonts w:ascii="Stag Book" w:hAnsi="Stag Book"/>
          <w:sz w:val="22"/>
          <w:lang w:val="es-ES"/>
        </w:rPr>
        <w:t xml:space="preserve">, contraseña: </w:t>
      </w:r>
      <w:r>
        <w:rPr>
          <w:rFonts w:ascii="Stag Book" w:hAnsi="Stag Book"/>
          <w:sz w:val="22"/>
          <w:lang w:val="es-ES"/>
        </w:rPr>
        <w:t>123456</w:t>
      </w:r>
      <w:r w:rsidRPr="002B7238">
        <w:rPr>
          <w:rFonts w:ascii="Stag Book" w:hAnsi="Stag Book"/>
          <w:sz w:val="22"/>
          <w:lang w:val="es-ES"/>
        </w:rPr>
        <w:t>.</w:t>
      </w:r>
    </w:p>
    <w:p w14:paraId="4FFFE69A" w14:textId="445A1D1C" w:rsidR="002B7238" w:rsidRPr="002B7238" w:rsidRDefault="002B7238" w:rsidP="002B7238">
      <w:pPr>
        <w:jc w:val="both"/>
        <w:rPr>
          <w:rFonts w:ascii="Stag Book" w:hAnsi="Stag Book"/>
          <w:sz w:val="22"/>
          <w:lang w:val="es-ES"/>
        </w:rPr>
      </w:pPr>
    </w:p>
    <w:p w14:paraId="4A1D674E" w14:textId="77777777" w:rsidR="002B7238" w:rsidRPr="002B7238" w:rsidRDefault="002B7238" w:rsidP="002B7238">
      <w:pPr>
        <w:jc w:val="both"/>
        <w:rPr>
          <w:rFonts w:ascii="Stag Book" w:hAnsi="Stag Book"/>
          <w:b/>
          <w:sz w:val="22"/>
          <w:lang w:val="es-ES"/>
        </w:rPr>
      </w:pPr>
      <w:r w:rsidRPr="002B7238">
        <w:rPr>
          <w:rFonts w:ascii="Stag Book" w:hAnsi="Stag Book"/>
          <w:b/>
          <w:sz w:val="22"/>
          <w:lang w:val="es-ES"/>
        </w:rPr>
        <w:t>PASO 2:</w:t>
      </w:r>
    </w:p>
    <w:p w14:paraId="65110AE7" w14:textId="0CF1EBB4" w:rsidR="002B7238" w:rsidRDefault="002B7238" w:rsidP="002B7238">
      <w:pPr>
        <w:jc w:val="both"/>
        <w:rPr>
          <w:rFonts w:ascii="Stag Book" w:hAnsi="Stag Book"/>
          <w:sz w:val="22"/>
          <w:lang w:val="es-ES"/>
        </w:rPr>
      </w:pPr>
      <w:r w:rsidRPr="002B7238">
        <w:rPr>
          <w:rFonts w:ascii="Stag Book" w:hAnsi="Stag Book"/>
          <w:sz w:val="22"/>
          <w:lang w:val="es-ES"/>
        </w:rPr>
        <w:t xml:space="preserve">En el prompt del sistema </w:t>
      </w:r>
      <w:r w:rsidRPr="002B7238">
        <w:rPr>
          <w:rFonts w:ascii="Stag Book" w:hAnsi="Stag Book"/>
          <w:b/>
          <w:sz w:val="22"/>
          <w:lang w:val="es-ES"/>
        </w:rPr>
        <w:t>SQL&gt;</w:t>
      </w:r>
      <w:r w:rsidRPr="002B7238">
        <w:rPr>
          <w:rFonts w:ascii="Stag Book" w:hAnsi="Stag Book"/>
          <w:sz w:val="22"/>
          <w:lang w:val="es-ES"/>
        </w:rPr>
        <w:t>, proceda a crear la tabla CLIENTE con sus campos y llave respectiva.</w:t>
      </w:r>
    </w:p>
    <w:p w14:paraId="2E3CB7AE" w14:textId="38192552" w:rsidR="00BE66BB" w:rsidRDefault="00BE66BB" w:rsidP="002B7238">
      <w:pPr>
        <w:jc w:val="both"/>
        <w:rPr>
          <w:rFonts w:ascii="Stag Book" w:hAnsi="Stag Book"/>
          <w:sz w:val="22"/>
          <w:lang w:val="es-ES"/>
        </w:rPr>
      </w:pPr>
      <w:r>
        <w:rPr>
          <w:rFonts w:ascii="Stag Book" w:hAnsi="Stag Book"/>
          <w:noProof/>
          <w:sz w:val="22"/>
          <w:lang w:eastAsia="es-PE"/>
        </w:rPr>
        <w:drawing>
          <wp:anchor distT="0" distB="0" distL="114300" distR="114300" simplePos="0" relativeHeight="251783168" behindDoc="0" locked="0" layoutInCell="1" allowOverlap="1" wp14:anchorId="2F94CF00" wp14:editId="7AC54E60">
            <wp:simplePos x="0" y="0"/>
            <wp:positionH relativeFrom="column">
              <wp:posOffset>3810</wp:posOffset>
            </wp:positionH>
            <wp:positionV relativeFrom="paragraph">
              <wp:posOffset>-1905</wp:posOffset>
            </wp:positionV>
            <wp:extent cx="6115050" cy="2057400"/>
            <wp:effectExtent l="19050" t="19050" r="19050" b="1905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2057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1200330" w14:textId="2C3FCD7E" w:rsidR="00BE66BB" w:rsidRDefault="00BE66BB" w:rsidP="002B7238">
      <w:pPr>
        <w:jc w:val="both"/>
        <w:rPr>
          <w:rFonts w:ascii="Stag Book" w:hAnsi="Stag Book"/>
          <w:sz w:val="22"/>
          <w:lang w:val="es-ES"/>
        </w:rPr>
      </w:pPr>
      <w:r w:rsidRPr="002B7238">
        <w:rPr>
          <w:rFonts w:ascii="Stag Book" w:hAnsi="Stag Book"/>
          <w:noProof/>
          <w:sz w:val="22"/>
          <w:lang w:eastAsia="es-PE"/>
        </w:rPr>
        <mc:AlternateContent>
          <mc:Choice Requires="wps">
            <w:drawing>
              <wp:anchor distT="0" distB="0" distL="114300" distR="114300" simplePos="0" relativeHeight="251784192" behindDoc="0" locked="0" layoutInCell="1" allowOverlap="1" wp14:anchorId="65A5C7AB" wp14:editId="7E5CA8D0">
                <wp:simplePos x="0" y="0"/>
                <wp:positionH relativeFrom="margin">
                  <wp:posOffset>-5715</wp:posOffset>
                </wp:positionH>
                <wp:positionV relativeFrom="paragraph">
                  <wp:posOffset>104140</wp:posOffset>
                </wp:positionV>
                <wp:extent cx="3895725" cy="1209675"/>
                <wp:effectExtent l="19050" t="19050" r="28575" b="28575"/>
                <wp:wrapNone/>
                <wp:docPr id="398" name="Rectángulo 398"/>
                <wp:cNvGraphicFramePr/>
                <a:graphic xmlns:a="http://schemas.openxmlformats.org/drawingml/2006/main">
                  <a:graphicData uri="http://schemas.microsoft.com/office/word/2010/wordprocessingShape">
                    <wps:wsp>
                      <wps:cNvSpPr/>
                      <wps:spPr>
                        <a:xfrm>
                          <a:off x="0" y="0"/>
                          <a:ext cx="3895725" cy="1209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DDC3AA" id="Rectángulo 398" o:spid="_x0000_s1026" style="position:absolute;margin-left:-.45pt;margin-top:8.2pt;width:306.75pt;height:95.25pt;z-index:251784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" filled="f" strokecolor="red" strokeweight="2.25pt">
                <w10:wrap anchorx="margin"/>
              </v:rect>
            </w:pict>
          </mc:Fallback>
        </mc:AlternateContent>
      </w:r>
    </w:p>
    <w:p w14:paraId="41DE6EBC" w14:textId="507406DA" w:rsidR="00BE66BB" w:rsidRDefault="00BE66BB" w:rsidP="002B7238">
      <w:pPr>
        <w:jc w:val="both"/>
        <w:rPr>
          <w:rFonts w:ascii="Stag Book" w:hAnsi="Stag Book"/>
          <w:sz w:val="22"/>
          <w:lang w:val="es-ES"/>
        </w:rPr>
      </w:pPr>
    </w:p>
    <w:p w14:paraId="6E1C3BD5" w14:textId="453C54FC" w:rsidR="00BE66BB" w:rsidRDefault="00BE66BB" w:rsidP="002B7238">
      <w:pPr>
        <w:jc w:val="both"/>
        <w:rPr>
          <w:rFonts w:ascii="Stag Book" w:hAnsi="Stag Book"/>
          <w:sz w:val="22"/>
          <w:lang w:val="es-ES"/>
        </w:rPr>
      </w:pPr>
    </w:p>
    <w:p w14:paraId="16A54A11" w14:textId="397B1942" w:rsidR="00BE66BB" w:rsidRDefault="00BE66BB" w:rsidP="002B7238">
      <w:pPr>
        <w:jc w:val="both"/>
        <w:rPr>
          <w:rFonts w:ascii="Stag Book" w:hAnsi="Stag Book"/>
          <w:sz w:val="22"/>
          <w:lang w:val="es-ES"/>
        </w:rPr>
      </w:pPr>
    </w:p>
    <w:p w14:paraId="77001023" w14:textId="121E67C8" w:rsidR="00BE66BB" w:rsidRDefault="00BE66BB" w:rsidP="002B7238">
      <w:pPr>
        <w:jc w:val="both"/>
        <w:rPr>
          <w:rFonts w:ascii="Stag Book" w:hAnsi="Stag Book"/>
          <w:sz w:val="22"/>
          <w:lang w:val="es-ES"/>
        </w:rPr>
      </w:pPr>
    </w:p>
    <w:p w14:paraId="3C6F301F" w14:textId="75066274" w:rsidR="00BE66BB" w:rsidRDefault="00BE66BB" w:rsidP="002B7238">
      <w:pPr>
        <w:jc w:val="both"/>
        <w:rPr>
          <w:rFonts w:ascii="Stag Book" w:hAnsi="Stag Book"/>
          <w:sz w:val="22"/>
          <w:lang w:val="es-ES"/>
        </w:rPr>
      </w:pPr>
    </w:p>
    <w:p w14:paraId="6310F6FE" w14:textId="3717CD8B" w:rsidR="00BE66BB" w:rsidRDefault="00BE66BB" w:rsidP="002B7238">
      <w:pPr>
        <w:jc w:val="both"/>
        <w:rPr>
          <w:rFonts w:ascii="Stag Book" w:hAnsi="Stag Book"/>
          <w:sz w:val="22"/>
          <w:lang w:val="es-ES"/>
        </w:rPr>
      </w:pPr>
    </w:p>
    <w:p w14:paraId="59D1E2F9" w14:textId="04D78768" w:rsidR="00BE66BB" w:rsidRDefault="00BE66BB" w:rsidP="002B7238">
      <w:pPr>
        <w:jc w:val="both"/>
        <w:rPr>
          <w:rFonts w:ascii="Stag Book" w:hAnsi="Stag Book"/>
          <w:sz w:val="22"/>
          <w:lang w:val="es-ES"/>
        </w:rPr>
      </w:pPr>
    </w:p>
    <w:p w14:paraId="5B725E85" w14:textId="038564CC" w:rsidR="00BE66BB" w:rsidRDefault="00BE66BB" w:rsidP="002B7238">
      <w:pPr>
        <w:jc w:val="both"/>
        <w:rPr>
          <w:rFonts w:ascii="Stag Book" w:hAnsi="Stag Book"/>
          <w:sz w:val="22"/>
          <w:lang w:val="es-ES"/>
        </w:rPr>
      </w:pPr>
    </w:p>
    <w:p w14:paraId="2F788BF3" w14:textId="52D9091D" w:rsidR="00BE66BB" w:rsidRDefault="00BE66BB" w:rsidP="002B7238">
      <w:pPr>
        <w:jc w:val="both"/>
        <w:rPr>
          <w:rFonts w:ascii="Stag Book" w:hAnsi="Stag Book"/>
          <w:sz w:val="22"/>
          <w:lang w:val="es-ES"/>
        </w:rPr>
      </w:pPr>
    </w:p>
    <w:p w14:paraId="6B3F85C2" w14:textId="164575AB" w:rsidR="00BE66BB" w:rsidRDefault="00BE66BB" w:rsidP="002B7238">
      <w:pPr>
        <w:jc w:val="both"/>
        <w:rPr>
          <w:rFonts w:ascii="Stag Book" w:hAnsi="Stag Book"/>
          <w:sz w:val="22"/>
          <w:lang w:val="es-ES"/>
        </w:rPr>
      </w:pPr>
    </w:p>
    <w:p w14:paraId="01BFCD68" w14:textId="79C5A9AC" w:rsidR="00BE66BB" w:rsidRDefault="00BE66BB" w:rsidP="002B7238">
      <w:pPr>
        <w:jc w:val="both"/>
        <w:rPr>
          <w:rFonts w:ascii="Stag Book" w:hAnsi="Stag Book"/>
          <w:sz w:val="22"/>
          <w:lang w:val="es-ES"/>
        </w:rPr>
      </w:pPr>
    </w:p>
    <w:p w14:paraId="2F0B3368" w14:textId="2DFA13A9" w:rsidR="00BE66BB" w:rsidRPr="002B7238" w:rsidRDefault="00BE66BB" w:rsidP="002B7238">
      <w:pPr>
        <w:jc w:val="both"/>
        <w:rPr>
          <w:rFonts w:ascii="Stag Book" w:hAnsi="Stag Book"/>
          <w:sz w:val="22"/>
          <w:lang w:val="es-ES"/>
        </w:rPr>
      </w:pPr>
    </w:p>
    <w:p w14:paraId="48519C23" w14:textId="77777777" w:rsidR="002B7238" w:rsidRPr="00BE66BB" w:rsidRDefault="002B7238" w:rsidP="002B7238">
      <w:pPr>
        <w:jc w:val="both"/>
        <w:rPr>
          <w:rFonts w:ascii="Stag Book" w:hAnsi="Stag Book"/>
          <w:b/>
          <w:sz w:val="22"/>
          <w:lang w:val="es-ES"/>
        </w:rPr>
      </w:pPr>
      <w:r w:rsidRPr="00BE66BB">
        <w:rPr>
          <w:rFonts w:ascii="Stag Book" w:hAnsi="Stag Book"/>
          <w:b/>
          <w:sz w:val="22"/>
          <w:lang w:val="es-ES"/>
        </w:rPr>
        <w:t>PASO 3:</w:t>
      </w:r>
    </w:p>
    <w:p w14:paraId="22FBEFBB" w14:textId="2692BA5A" w:rsidR="00BE66BB" w:rsidRPr="002B7238" w:rsidRDefault="002B7238" w:rsidP="002B7238">
      <w:pPr>
        <w:jc w:val="both"/>
        <w:rPr>
          <w:rFonts w:ascii="Stag Book" w:hAnsi="Stag Book"/>
          <w:sz w:val="22"/>
          <w:lang w:val="es-ES"/>
        </w:rPr>
      </w:pPr>
      <w:r w:rsidRPr="002B7238">
        <w:rPr>
          <w:rFonts w:ascii="Stag Book" w:hAnsi="Stag Book"/>
          <w:sz w:val="22"/>
          <w:lang w:val="es-ES"/>
        </w:rPr>
        <w:t>Verificando la existencia de la tabla CLIENTE.</w:t>
      </w:r>
      <w:r w:rsidR="00BE66BB">
        <w:rPr>
          <w:rFonts w:ascii="Stag Book" w:hAnsi="Stag Book"/>
          <w:sz w:val="22"/>
          <w:lang w:val="es-ES"/>
        </w:rPr>
        <w:t xml:space="preserve"> Existen 2 Formas:</w:t>
      </w:r>
    </w:p>
    <w:p w14:paraId="0F27CEDF" w14:textId="63CFBCBB" w:rsidR="002B7238" w:rsidRDefault="002B7238" w:rsidP="002B7238">
      <w:pPr>
        <w:jc w:val="both"/>
        <w:rPr>
          <w:rFonts w:ascii="Stag Book" w:hAnsi="Stag Book"/>
          <w:sz w:val="22"/>
          <w:lang w:val="es-ES"/>
        </w:rPr>
      </w:pPr>
    </w:p>
    <w:p w14:paraId="1D435AAB" w14:textId="5D727128" w:rsidR="00BE66BB" w:rsidRPr="002B7238" w:rsidRDefault="00BE66BB" w:rsidP="002B7238">
      <w:pPr>
        <w:jc w:val="both"/>
        <w:rPr>
          <w:rFonts w:ascii="Stag Book" w:hAnsi="Stag Book"/>
          <w:sz w:val="22"/>
          <w:lang w:val="es-ES"/>
        </w:rPr>
      </w:pPr>
      <w:r w:rsidRPr="00BE66BB">
        <w:rPr>
          <w:rFonts w:ascii="Stag Book" w:hAnsi="Stag Book"/>
          <w:b/>
          <w:sz w:val="22"/>
          <w:lang w:val="es-ES"/>
        </w:rPr>
        <w:t>Forma 1:</w:t>
      </w:r>
      <w:r>
        <w:rPr>
          <w:rFonts w:ascii="Stag Book" w:hAnsi="Stag Book"/>
          <w:sz w:val="22"/>
          <w:lang w:val="es-ES"/>
        </w:rPr>
        <w:t xml:space="preserve"> verificando contenidos, usando sentencia SELECT.</w:t>
      </w:r>
    </w:p>
    <w:p w14:paraId="0537EAC0" w14:textId="7F26E348" w:rsidR="002B7238" w:rsidRDefault="00BE66BB" w:rsidP="002B7238">
      <w:pPr>
        <w:jc w:val="both"/>
        <w:rPr>
          <w:rFonts w:ascii="Stag Book" w:hAnsi="Stag Book"/>
          <w:sz w:val="22"/>
          <w:lang w:val="es-ES"/>
        </w:rPr>
      </w:pPr>
      <w:r>
        <w:rPr>
          <w:rFonts w:ascii="Stag Book" w:hAnsi="Stag Book"/>
          <w:noProof/>
          <w:sz w:val="22"/>
          <w:lang w:eastAsia="es-PE"/>
        </w:rPr>
        <w:drawing>
          <wp:anchor distT="0" distB="0" distL="114300" distR="114300" simplePos="0" relativeHeight="251785216" behindDoc="0" locked="0" layoutInCell="1" allowOverlap="1" wp14:anchorId="78C535CD" wp14:editId="43C54227">
            <wp:simplePos x="0" y="0"/>
            <wp:positionH relativeFrom="margin">
              <wp:align>left</wp:align>
            </wp:positionH>
            <wp:positionV relativeFrom="paragraph">
              <wp:posOffset>31115</wp:posOffset>
            </wp:positionV>
            <wp:extent cx="6115050" cy="1143000"/>
            <wp:effectExtent l="19050" t="19050" r="19050" b="1905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1143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F9CBDB2" w14:textId="15ACAC7E" w:rsidR="00BE66BB" w:rsidRDefault="00BE66BB" w:rsidP="002B7238">
      <w:pPr>
        <w:jc w:val="both"/>
        <w:rPr>
          <w:rFonts w:ascii="Stag Book" w:hAnsi="Stag Book"/>
          <w:sz w:val="22"/>
          <w:lang w:val="es-ES"/>
        </w:rPr>
      </w:pPr>
    </w:p>
    <w:p w14:paraId="4344167D" w14:textId="706AFE70" w:rsidR="00BE66BB" w:rsidRDefault="00BE66BB" w:rsidP="002B7238">
      <w:pPr>
        <w:jc w:val="both"/>
        <w:rPr>
          <w:rFonts w:ascii="Stag Book" w:hAnsi="Stag Book"/>
          <w:sz w:val="22"/>
          <w:lang w:val="es-ES"/>
        </w:rPr>
      </w:pPr>
    </w:p>
    <w:p w14:paraId="7848AEED" w14:textId="6ABD91F9" w:rsidR="00BE66BB" w:rsidRDefault="00BE66BB" w:rsidP="002B7238">
      <w:pPr>
        <w:jc w:val="both"/>
        <w:rPr>
          <w:rFonts w:ascii="Stag Book" w:hAnsi="Stag Book"/>
          <w:sz w:val="22"/>
          <w:lang w:val="es-ES"/>
        </w:rPr>
      </w:pPr>
    </w:p>
    <w:p w14:paraId="581475B7" w14:textId="196EEBF8" w:rsidR="00BE66BB" w:rsidRDefault="00BE66BB" w:rsidP="002B7238">
      <w:pPr>
        <w:jc w:val="both"/>
        <w:rPr>
          <w:rFonts w:ascii="Stag Book" w:hAnsi="Stag Book"/>
          <w:sz w:val="22"/>
          <w:lang w:val="es-ES"/>
        </w:rPr>
      </w:pPr>
    </w:p>
    <w:p w14:paraId="4F5F3DD8" w14:textId="5BB056A3" w:rsidR="00BE66BB" w:rsidRPr="002B7238" w:rsidRDefault="00BE66BB" w:rsidP="002B7238">
      <w:pPr>
        <w:jc w:val="both"/>
        <w:rPr>
          <w:rFonts w:ascii="Stag Book" w:hAnsi="Stag Book"/>
          <w:sz w:val="22"/>
          <w:lang w:val="es-ES"/>
        </w:rPr>
      </w:pPr>
    </w:p>
    <w:p w14:paraId="4D3581E5" w14:textId="77777777" w:rsidR="002B7238" w:rsidRPr="002B7238" w:rsidRDefault="002B7238" w:rsidP="002B7238">
      <w:pPr>
        <w:jc w:val="both"/>
        <w:rPr>
          <w:rFonts w:ascii="Stag Book" w:hAnsi="Stag Book"/>
          <w:sz w:val="22"/>
          <w:lang w:val="es-ES"/>
        </w:rPr>
      </w:pPr>
    </w:p>
    <w:p w14:paraId="18C5063C" w14:textId="18D3BBC6" w:rsidR="002B7238" w:rsidRPr="002B7238" w:rsidRDefault="002B7238" w:rsidP="002B7238">
      <w:pPr>
        <w:jc w:val="both"/>
        <w:rPr>
          <w:rFonts w:ascii="Stag Book" w:hAnsi="Stag Book"/>
          <w:sz w:val="22"/>
          <w:lang w:val="es-ES"/>
        </w:rPr>
      </w:pPr>
    </w:p>
    <w:p w14:paraId="598CEFAE" w14:textId="297CD629" w:rsidR="002B7238" w:rsidRPr="002B7238" w:rsidRDefault="00BE66BB" w:rsidP="002B7238">
      <w:pPr>
        <w:jc w:val="both"/>
        <w:rPr>
          <w:rFonts w:ascii="Stag Book" w:hAnsi="Stag Book"/>
          <w:sz w:val="22"/>
          <w:lang w:val="es-ES"/>
        </w:rPr>
      </w:pPr>
      <w:r w:rsidRPr="00BE66BB">
        <w:rPr>
          <w:rFonts w:ascii="Stag Book" w:hAnsi="Stag Book"/>
          <w:b/>
          <w:sz w:val="22"/>
          <w:lang w:val="es-ES"/>
        </w:rPr>
        <w:t>Forma 2:</w:t>
      </w:r>
      <w:r>
        <w:rPr>
          <w:rFonts w:ascii="Stag Book" w:hAnsi="Stag Book"/>
          <w:sz w:val="22"/>
          <w:lang w:val="es-ES"/>
        </w:rPr>
        <w:t xml:space="preserve"> visualizando la estructura de la tabla creada.</w:t>
      </w:r>
    </w:p>
    <w:p w14:paraId="0ED3D5C8" w14:textId="3A957C96" w:rsidR="002B7238" w:rsidRPr="002B7238" w:rsidRDefault="002B7238" w:rsidP="002B7238">
      <w:pPr>
        <w:jc w:val="both"/>
        <w:rPr>
          <w:rFonts w:ascii="Stag Book" w:hAnsi="Stag Book"/>
          <w:sz w:val="22"/>
          <w:lang w:val="es-ES"/>
        </w:rPr>
      </w:pPr>
      <w:r w:rsidRPr="002B7238">
        <w:rPr>
          <w:rFonts w:ascii="Stag Book" w:hAnsi="Stag Book"/>
          <w:sz w:val="22"/>
          <w:lang w:val="es-ES"/>
        </w:rPr>
        <w:t xml:space="preserve">Puede usar el comando </w:t>
      </w:r>
      <w:r w:rsidRPr="008802D8">
        <w:rPr>
          <w:rFonts w:ascii="Stag Book" w:hAnsi="Stag Book"/>
          <w:b/>
          <w:sz w:val="22"/>
          <w:lang w:val="es-ES"/>
        </w:rPr>
        <w:t>DESCRIBE</w:t>
      </w:r>
      <w:r w:rsidRPr="002B7238">
        <w:rPr>
          <w:rFonts w:ascii="Stag Book" w:hAnsi="Stag Book"/>
          <w:sz w:val="22"/>
          <w:lang w:val="es-ES"/>
        </w:rPr>
        <w:t>, para mostrar la estructura de la tabla CLIENTE.</w:t>
      </w:r>
    </w:p>
    <w:p w14:paraId="6FBD1EE3" w14:textId="27B1A345" w:rsidR="002B7238" w:rsidRPr="002B7238" w:rsidRDefault="00BE66BB" w:rsidP="002B7238">
      <w:pPr>
        <w:jc w:val="both"/>
        <w:rPr>
          <w:rFonts w:ascii="Stag Book" w:hAnsi="Stag Book"/>
          <w:sz w:val="22"/>
          <w:lang w:val="es-ES"/>
        </w:rPr>
      </w:pPr>
      <w:r>
        <w:rPr>
          <w:rFonts w:ascii="Stag Book" w:hAnsi="Stag Book"/>
          <w:noProof/>
          <w:sz w:val="22"/>
          <w:lang w:eastAsia="es-PE"/>
        </w:rPr>
        <w:drawing>
          <wp:anchor distT="0" distB="0" distL="114300" distR="114300" simplePos="0" relativeHeight="251786240" behindDoc="0" locked="0" layoutInCell="1" allowOverlap="1" wp14:anchorId="530E19A9" wp14:editId="01879F20">
            <wp:simplePos x="0" y="0"/>
            <wp:positionH relativeFrom="margin">
              <wp:align>right</wp:align>
            </wp:positionH>
            <wp:positionV relativeFrom="paragraph">
              <wp:posOffset>6985</wp:posOffset>
            </wp:positionV>
            <wp:extent cx="6115050" cy="2085975"/>
            <wp:effectExtent l="19050" t="19050" r="19050" b="2857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2085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556E460" w14:textId="32EC7359" w:rsidR="002B7238" w:rsidRPr="002B7238" w:rsidRDefault="002B7238" w:rsidP="002B7238">
      <w:pPr>
        <w:jc w:val="both"/>
        <w:rPr>
          <w:rFonts w:ascii="Stag Book" w:hAnsi="Stag Book"/>
          <w:sz w:val="22"/>
          <w:lang w:val="es-ES"/>
        </w:rPr>
      </w:pPr>
    </w:p>
    <w:p w14:paraId="3183FEBC" w14:textId="0EAB0526" w:rsidR="002B7238" w:rsidRDefault="00BE66BB" w:rsidP="002B7238">
      <w:pPr>
        <w:jc w:val="both"/>
        <w:rPr>
          <w:rFonts w:ascii="Stag Book" w:hAnsi="Stag Book"/>
          <w:sz w:val="22"/>
          <w:lang w:val="es-ES"/>
        </w:rPr>
      </w:pPr>
      <w:r w:rsidRPr="002B7238">
        <w:rPr>
          <w:rFonts w:ascii="Stag Book" w:hAnsi="Stag Book"/>
          <w:noProof/>
          <w:sz w:val="22"/>
          <w:lang w:eastAsia="es-PE"/>
        </w:rPr>
        <mc:AlternateContent>
          <mc:Choice Requires="wps">
            <w:drawing>
              <wp:anchor distT="0" distB="0" distL="114300" distR="114300" simplePos="0" relativeHeight="251787264" behindDoc="0" locked="0" layoutInCell="1" allowOverlap="1" wp14:anchorId="6A980426" wp14:editId="4AF030A4">
                <wp:simplePos x="0" y="0"/>
                <wp:positionH relativeFrom="margin">
                  <wp:posOffset>3810</wp:posOffset>
                </wp:positionH>
                <wp:positionV relativeFrom="paragraph">
                  <wp:posOffset>64135</wp:posOffset>
                </wp:positionV>
                <wp:extent cx="3895725" cy="190500"/>
                <wp:effectExtent l="19050" t="19050" r="28575" b="19050"/>
                <wp:wrapNone/>
                <wp:docPr id="402" name="Rectángulo 402"/>
                <wp:cNvGraphicFramePr/>
                <a:graphic xmlns:a="http://schemas.openxmlformats.org/drawingml/2006/main">
                  <a:graphicData uri="http://schemas.microsoft.com/office/word/2010/wordprocessingShape">
                    <wps:wsp>
                      <wps:cNvSpPr/>
                      <wps:spPr>
                        <a:xfrm>
                          <a:off x="0" y="0"/>
                          <a:ext cx="38957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B4003" id="Rectángulo 402" o:spid="_x0000_s1026" style="position:absolute;margin-left:.3pt;margin-top:5.05pt;width:306.75pt;height: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" filled="f" strokecolor="red" strokeweight="2.25pt">
                <w10:wrap anchorx="margin"/>
              </v:rect>
            </w:pict>
          </mc:Fallback>
        </mc:AlternateContent>
      </w:r>
    </w:p>
    <w:p w14:paraId="4F2C8093" w14:textId="78AFE32C" w:rsidR="00BE66BB" w:rsidRDefault="00BE66BB" w:rsidP="002B7238">
      <w:pPr>
        <w:jc w:val="both"/>
        <w:rPr>
          <w:rFonts w:ascii="Stag Book" w:hAnsi="Stag Book"/>
          <w:sz w:val="22"/>
          <w:lang w:val="es-ES"/>
        </w:rPr>
      </w:pPr>
    </w:p>
    <w:p w14:paraId="13EBBDDA" w14:textId="43CCEA44" w:rsidR="00BE66BB" w:rsidRDefault="00BE66BB" w:rsidP="002B7238">
      <w:pPr>
        <w:jc w:val="both"/>
        <w:rPr>
          <w:rFonts w:ascii="Stag Book" w:hAnsi="Stag Book"/>
          <w:sz w:val="22"/>
          <w:lang w:val="es-ES"/>
        </w:rPr>
      </w:pPr>
    </w:p>
    <w:p w14:paraId="7DD23C68" w14:textId="19E10CFE" w:rsidR="00BE66BB" w:rsidRDefault="00BE66BB" w:rsidP="002B7238">
      <w:pPr>
        <w:jc w:val="both"/>
        <w:rPr>
          <w:rFonts w:ascii="Stag Book" w:hAnsi="Stag Book"/>
          <w:sz w:val="22"/>
          <w:lang w:val="es-ES"/>
        </w:rPr>
      </w:pPr>
    </w:p>
    <w:p w14:paraId="3E007C58" w14:textId="77777777" w:rsidR="00BE66BB" w:rsidRPr="002B7238" w:rsidRDefault="00BE66BB" w:rsidP="002B7238">
      <w:pPr>
        <w:jc w:val="both"/>
        <w:rPr>
          <w:rFonts w:ascii="Stag Book" w:hAnsi="Stag Book"/>
          <w:sz w:val="22"/>
          <w:lang w:val="es-ES"/>
        </w:rPr>
      </w:pPr>
    </w:p>
    <w:p w14:paraId="2FD02D31" w14:textId="77777777" w:rsidR="002B7238" w:rsidRPr="002B7238" w:rsidRDefault="002B7238" w:rsidP="002B7238">
      <w:pPr>
        <w:jc w:val="both"/>
        <w:rPr>
          <w:rFonts w:ascii="Stag Book" w:hAnsi="Stag Book"/>
          <w:sz w:val="22"/>
          <w:lang w:val="es-ES"/>
        </w:rPr>
      </w:pPr>
    </w:p>
    <w:p w14:paraId="606281CC" w14:textId="77777777" w:rsidR="002B7238" w:rsidRPr="002B7238" w:rsidRDefault="002B7238" w:rsidP="002B7238">
      <w:pPr>
        <w:jc w:val="both"/>
        <w:rPr>
          <w:rFonts w:ascii="Stag Book" w:hAnsi="Stag Book"/>
          <w:sz w:val="22"/>
          <w:lang w:val="es-ES"/>
        </w:rPr>
      </w:pPr>
    </w:p>
    <w:p w14:paraId="3E1A5683" w14:textId="77777777" w:rsidR="002B7238" w:rsidRPr="002B7238" w:rsidRDefault="002B7238" w:rsidP="002B7238">
      <w:pPr>
        <w:jc w:val="both"/>
        <w:rPr>
          <w:rFonts w:ascii="Stag Book" w:hAnsi="Stag Book"/>
          <w:sz w:val="22"/>
          <w:lang w:val="es-ES"/>
        </w:rPr>
      </w:pPr>
    </w:p>
    <w:p w14:paraId="1375AC8B" w14:textId="77777777" w:rsidR="002B7238" w:rsidRPr="002B7238" w:rsidRDefault="002B7238" w:rsidP="002B7238">
      <w:pPr>
        <w:jc w:val="both"/>
        <w:rPr>
          <w:rFonts w:ascii="Stag Book" w:hAnsi="Stag Book"/>
          <w:sz w:val="22"/>
          <w:lang w:val="es-ES"/>
        </w:rPr>
      </w:pPr>
    </w:p>
    <w:p w14:paraId="246918E1" w14:textId="77777777" w:rsidR="002B7238" w:rsidRPr="002B7238" w:rsidRDefault="002B7238" w:rsidP="002B7238">
      <w:pPr>
        <w:jc w:val="both"/>
        <w:rPr>
          <w:rFonts w:ascii="Stag Book" w:hAnsi="Stag Book"/>
          <w:sz w:val="22"/>
          <w:lang w:val="es-ES"/>
        </w:rPr>
      </w:pPr>
    </w:p>
    <w:p w14:paraId="6EEC350B" w14:textId="77777777" w:rsidR="002B7238" w:rsidRPr="002B7238" w:rsidRDefault="002B7238" w:rsidP="002B7238">
      <w:pPr>
        <w:jc w:val="both"/>
        <w:rPr>
          <w:rFonts w:ascii="Stag Book" w:hAnsi="Stag Book"/>
          <w:sz w:val="22"/>
          <w:lang w:val="es-ES"/>
        </w:rPr>
      </w:pPr>
    </w:p>
    <w:p w14:paraId="76BBE7DF" w14:textId="77777777" w:rsidR="002B7238" w:rsidRPr="002B7238" w:rsidRDefault="002B7238" w:rsidP="002B7238">
      <w:pPr>
        <w:jc w:val="both"/>
        <w:rPr>
          <w:rFonts w:ascii="Stag Book" w:hAnsi="Stag Book"/>
          <w:sz w:val="22"/>
          <w:lang w:val="es-ES"/>
        </w:rPr>
      </w:pPr>
    </w:p>
    <w:p w14:paraId="21BB400A" w14:textId="77777777" w:rsidR="002B7238" w:rsidRPr="002926FD" w:rsidRDefault="002B7238" w:rsidP="002B7238">
      <w:pPr>
        <w:jc w:val="both"/>
        <w:rPr>
          <w:rFonts w:ascii="Stag Book" w:hAnsi="Stag Book"/>
          <w:b/>
          <w:sz w:val="22"/>
          <w:lang w:val="es-ES"/>
        </w:rPr>
      </w:pPr>
      <w:r w:rsidRPr="002926FD">
        <w:rPr>
          <w:rFonts w:ascii="Stag Book" w:hAnsi="Stag Book"/>
          <w:b/>
          <w:sz w:val="22"/>
          <w:lang w:val="es-ES"/>
        </w:rPr>
        <w:t xml:space="preserve">Nota: </w:t>
      </w:r>
    </w:p>
    <w:p w14:paraId="27947402" w14:textId="77777777" w:rsidR="002B7238" w:rsidRPr="002B7238" w:rsidRDefault="002B7238" w:rsidP="002B7238">
      <w:pPr>
        <w:jc w:val="both"/>
        <w:rPr>
          <w:rFonts w:ascii="Stag Book" w:hAnsi="Stag Book"/>
          <w:sz w:val="22"/>
          <w:lang w:val="es-ES"/>
        </w:rPr>
      </w:pPr>
      <w:r w:rsidRPr="002B7238">
        <w:rPr>
          <w:rFonts w:ascii="Stag Book" w:hAnsi="Stag Book"/>
          <w:sz w:val="22"/>
          <w:lang w:val="es-ES"/>
        </w:rPr>
        <w:t>En esta ventana de SQL *PLUS, puede crear tablas, restricciones, relaciones incluidas.</w:t>
      </w:r>
    </w:p>
    <w:p w14:paraId="0533494C" w14:textId="77777777" w:rsidR="002B7238" w:rsidRPr="002B7238" w:rsidRDefault="002B7238" w:rsidP="002B7238">
      <w:pPr>
        <w:jc w:val="both"/>
        <w:rPr>
          <w:rFonts w:ascii="Stag Book" w:hAnsi="Stag Book"/>
          <w:sz w:val="22"/>
          <w:lang w:val="es-ES"/>
        </w:rPr>
      </w:pPr>
    </w:p>
    <w:p w14:paraId="61E4B194" w14:textId="2535DF81" w:rsidR="002926FD" w:rsidRPr="002926FD" w:rsidRDefault="002926FD" w:rsidP="002926FD">
      <w:pPr>
        <w:jc w:val="both"/>
        <w:rPr>
          <w:rFonts w:ascii="Stag Book" w:hAnsi="Stag Book"/>
          <w:b/>
          <w:sz w:val="22"/>
          <w:lang w:val="es-ES"/>
        </w:rPr>
      </w:pPr>
      <w:r w:rsidRPr="002926FD">
        <w:rPr>
          <w:rFonts w:ascii="Stag Book" w:hAnsi="Stag Book"/>
          <w:b/>
          <w:sz w:val="22"/>
          <w:lang w:val="es-ES"/>
        </w:rPr>
        <w:t>MODIFICANDO ESTRUCTURA</w:t>
      </w:r>
      <w:r w:rsidR="00CD3753">
        <w:rPr>
          <w:rFonts w:ascii="Stag Book" w:hAnsi="Stag Book"/>
          <w:b/>
          <w:sz w:val="22"/>
          <w:lang w:val="es-ES"/>
        </w:rPr>
        <w:t>S</w:t>
      </w:r>
      <w:r w:rsidRPr="002926FD">
        <w:rPr>
          <w:rFonts w:ascii="Stag Book" w:hAnsi="Stag Book"/>
          <w:b/>
          <w:sz w:val="22"/>
          <w:lang w:val="es-ES"/>
        </w:rPr>
        <w:t xml:space="preserve"> DE TABLAS:</w:t>
      </w:r>
    </w:p>
    <w:p w14:paraId="1B8F908C" w14:textId="319D27A7" w:rsidR="002B7238" w:rsidRDefault="002B7238" w:rsidP="002B7238">
      <w:pPr>
        <w:jc w:val="both"/>
        <w:rPr>
          <w:rFonts w:ascii="Stag Book" w:hAnsi="Stag Book"/>
          <w:sz w:val="22"/>
          <w:lang w:val="es-ES"/>
        </w:rPr>
      </w:pPr>
    </w:p>
    <w:p w14:paraId="7507061C" w14:textId="07E38FB6" w:rsidR="002926FD" w:rsidRPr="002926FD" w:rsidRDefault="002926FD" w:rsidP="002B7238">
      <w:pPr>
        <w:jc w:val="both"/>
        <w:rPr>
          <w:rFonts w:ascii="Stag Book" w:hAnsi="Stag Book"/>
          <w:b/>
          <w:sz w:val="22"/>
          <w:lang w:val="es-ES"/>
        </w:rPr>
      </w:pPr>
      <w:r w:rsidRPr="002926FD">
        <w:rPr>
          <w:rFonts w:ascii="Stag Book" w:hAnsi="Stag Book"/>
          <w:b/>
          <w:sz w:val="22"/>
          <w:lang w:val="es-ES"/>
        </w:rPr>
        <w:t>AGREGANDO NU</w:t>
      </w:r>
      <w:r w:rsidR="003B211C">
        <w:rPr>
          <w:rFonts w:ascii="Stag Book" w:hAnsi="Stag Book"/>
          <w:b/>
          <w:sz w:val="22"/>
          <w:lang w:val="es-ES"/>
        </w:rPr>
        <w:t>E</w:t>
      </w:r>
      <w:r w:rsidRPr="002926FD">
        <w:rPr>
          <w:rFonts w:ascii="Stag Book" w:hAnsi="Stag Book"/>
          <w:b/>
          <w:sz w:val="22"/>
          <w:lang w:val="es-ES"/>
        </w:rPr>
        <w:t>VAS COLUMNAS A LA TABLA.</w:t>
      </w:r>
    </w:p>
    <w:p w14:paraId="5F35A6CF" w14:textId="4F269CEA" w:rsidR="002926FD" w:rsidRPr="002926FD" w:rsidRDefault="002926FD" w:rsidP="002926FD">
      <w:pPr>
        <w:jc w:val="both"/>
        <w:rPr>
          <w:rFonts w:ascii="Stag Book" w:hAnsi="Stag Book"/>
          <w:sz w:val="22"/>
          <w:lang w:val="es-ES"/>
        </w:rPr>
      </w:pPr>
      <w:r w:rsidRPr="002926FD">
        <w:rPr>
          <w:rFonts w:ascii="Stag Book" w:hAnsi="Stag Book"/>
          <w:sz w:val="22"/>
          <w:lang w:val="es-ES"/>
        </w:rPr>
        <w:t>Comando: ALTER TABLE. - ADD</w:t>
      </w:r>
    </w:p>
    <w:p w14:paraId="284D3C8D" w14:textId="77777777" w:rsidR="002926FD" w:rsidRPr="002926FD" w:rsidRDefault="002926FD" w:rsidP="002926FD">
      <w:pPr>
        <w:jc w:val="both"/>
        <w:rPr>
          <w:rFonts w:ascii="Stag Book" w:hAnsi="Stag Book"/>
          <w:sz w:val="22"/>
          <w:lang w:val="es-ES"/>
        </w:rPr>
      </w:pPr>
      <w:r w:rsidRPr="002926FD">
        <w:rPr>
          <w:rFonts w:ascii="Stag Book" w:hAnsi="Stag Book"/>
          <w:sz w:val="22"/>
          <w:lang w:val="es-ES"/>
        </w:rPr>
        <w:t>Ejemplo desde SQL *PLUS.</w:t>
      </w:r>
    </w:p>
    <w:p w14:paraId="3618AF89" w14:textId="77777777" w:rsidR="002926FD" w:rsidRPr="002926FD" w:rsidRDefault="002926FD" w:rsidP="002926FD">
      <w:pPr>
        <w:jc w:val="both"/>
        <w:rPr>
          <w:rFonts w:ascii="Stag Book" w:hAnsi="Stag Book"/>
          <w:sz w:val="22"/>
          <w:lang w:val="es-ES"/>
        </w:rPr>
      </w:pPr>
    </w:p>
    <w:p w14:paraId="2CD1C6C5" w14:textId="61FCA1D2" w:rsidR="002926FD" w:rsidRPr="002926FD" w:rsidRDefault="002926FD" w:rsidP="002926FD">
      <w:pPr>
        <w:jc w:val="both"/>
        <w:rPr>
          <w:rFonts w:ascii="Stag Book" w:hAnsi="Stag Book"/>
          <w:sz w:val="22"/>
          <w:lang w:val="es-ES"/>
        </w:rPr>
      </w:pPr>
      <w:r w:rsidRPr="002926FD">
        <w:rPr>
          <w:rFonts w:ascii="Stag Book" w:hAnsi="Stag Book"/>
          <w:sz w:val="22"/>
          <w:lang w:val="es-ES"/>
        </w:rPr>
        <w:t xml:space="preserve">Agregar una nueva columna a la tabla CLIENTE, la columna se llamará </w:t>
      </w:r>
      <w:r w:rsidRPr="002926FD">
        <w:rPr>
          <w:rFonts w:ascii="Stag Book" w:hAnsi="Stag Book"/>
          <w:b/>
          <w:sz w:val="22"/>
          <w:lang w:val="es-ES"/>
        </w:rPr>
        <w:t>BONOS</w:t>
      </w:r>
      <w:r w:rsidRPr="002926FD">
        <w:rPr>
          <w:rFonts w:ascii="Stag Book" w:hAnsi="Stag Book"/>
          <w:sz w:val="22"/>
          <w:lang w:val="es-ES"/>
        </w:rPr>
        <w:t xml:space="preserve"> numérico de 12 posiciones numéricas, incluido 2 decimales.</w:t>
      </w:r>
    </w:p>
    <w:p w14:paraId="06C33F53" w14:textId="77777777" w:rsidR="002926FD" w:rsidRPr="002926FD" w:rsidRDefault="002926FD" w:rsidP="002926FD">
      <w:pPr>
        <w:jc w:val="both"/>
        <w:rPr>
          <w:rFonts w:ascii="Stag Book" w:hAnsi="Stag Book"/>
          <w:sz w:val="22"/>
          <w:lang w:val="es-ES"/>
        </w:rPr>
      </w:pPr>
    </w:p>
    <w:p w14:paraId="0B60F8C5" w14:textId="4D3E8F18" w:rsidR="002926FD" w:rsidRPr="002926FD" w:rsidRDefault="002926FD" w:rsidP="002926FD">
      <w:pPr>
        <w:jc w:val="both"/>
        <w:rPr>
          <w:rFonts w:ascii="Stag Book" w:hAnsi="Stag Book"/>
          <w:sz w:val="22"/>
          <w:lang w:val="en-US"/>
        </w:rPr>
      </w:pPr>
      <w:r w:rsidRPr="00CD3753">
        <w:rPr>
          <w:rFonts w:ascii="Stag Book" w:hAnsi="Stag Book"/>
          <w:b/>
          <w:sz w:val="22"/>
          <w:lang w:val="en-US"/>
        </w:rPr>
        <w:t>SQL&gt;</w:t>
      </w:r>
      <w:r w:rsidRPr="002926FD">
        <w:rPr>
          <w:rFonts w:ascii="Stag Book" w:hAnsi="Stag Book"/>
          <w:sz w:val="22"/>
          <w:lang w:val="en-US"/>
        </w:rPr>
        <w:t xml:space="preserve"> ALTER TABLE CLIENTE ADD </w:t>
      </w:r>
      <w:r w:rsidRPr="008D6E87">
        <w:rPr>
          <w:rFonts w:ascii="Stag Book" w:hAnsi="Stag Book"/>
          <w:b/>
          <w:sz w:val="22"/>
          <w:lang w:val="en-US"/>
        </w:rPr>
        <w:t>BONOS NUMBER (12, 2)</w:t>
      </w:r>
      <w:r w:rsidRPr="002926FD">
        <w:rPr>
          <w:rFonts w:ascii="Stag Book" w:hAnsi="Stag Book"/>
          <w:sz w:val="22"/>
          <w:lang w:val="en-US"/>
        </w:rPr>
        <w:t xml:space="preserve"> NOT NULL;</w:t>
      </w:r>
    </w:p>
    <w:p w14:paraId="22345816" w14:textId="740462B5" w:rsidR="002926FD" w:rsidRPr="00C13456" w:rsidRDefault="00C13456" w:rsidP="00C13456">
      <w:pPr>
        <w:jc w:val="both"/>
        <w:rPr>
          <w:rFonts w:ascii="Stag Book" w:hAnsi="Stag Book"/>
          <w:sz w:val="22"/>
          <w:lang w:val="en-US"/>
        </w:rPr>
      </w:pPr>
      <w:r>
        <w:rPr>
          <w:noProof/>
          <w:sz w:val="22"/>
          <w:lang w:eastAsia="es-PE"/>
        </w:rPr>
        <w:drawing>
          <wp:anchor distT="0" distB="0" distL="114300" distR="114300" simplePos="0" relativeHeight="251811840" behindDoc="0" locked="0" layoutInCell="1" allowOverlap="1" wp14:anchorId="1257A94D" wp14:editId="7B86EF3F">
            <wp:simplePos x="0" y="0"/>
            <wp:positionH relativeFrom="margin">
              <wp:align>left</wp:align>
            </wp:positionH>
            <wp:positionV relativeFrom="paragraph">
              <wp:posOffset>57785</wp:posOffset>
            </wp:positionV>
            <wp:extent cx="6124575" cy="2771775"/>
            <wp:effectExtent l="19050" t="19050" r="28575" b="2857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4575" cy="27717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D241883" w14:textId="77777777" w:rsidR="002926FD" w:rsidRPr="00C13456" w:rsidRDefault="002926FD" w:rsidP="00C13456">
      <w:pPr>
        <w:jc w:val="both"/>
        <w:rPr>
          <w:rFonts w:ascii="Stag Book" w:hAnsi="Stag Book"/>
          <w:sz w:val="22"/>
          <w:lang w:val="en-US"/>
        </w:rPr>
      </w:pPr>
    </w:p>
    <w:p w14:paraId="7CCD2F3B" w14:textId="77777777" w:rsidR="002926FD" w:rsidRPr="00C13456" w:rsidRDefault="002926FD" w:rsidP="00C13456">
      <w:pPr>
        <w:jc w:val="both"/>
        <w:rPr>
          <w:rFonts w:ascii="Stag Book" w:hAnsi="Stag Book"/>
          <w:sz w:val="22"/>
          <w:lang w:val="en-US"/>
        </w:rPr>
      </w:pPr>
      <w:r w:rsidRPr="00C13456">
        <w:rPr>
          <w:rFonts w:ascii="Stag Book" w:hAnsi="Stag Book"/>
          <w:noProof/>
          <w:sz w:val="22"/>
          <w:lang w:eastAsia="es-PE"/>
        </w:rPr>
        <mc:AlternateContent>
          <mc:Choice Requires="wps">
            <w:drawing>
              <wp:anchor distT="0" distB="0" distL="114300" distR="114300" simplePos="0" relativeHeight="251812864" behindDoc="0" locked="0" layoutInCell="1" allowOverlap="1" wp14:anchorId="54DC984B" wp14:editId="0295503B">
                <wp:simplePos x="0" y="0"/>
                <wp:positionH relativeFrom="margin">
                  <wp:posOffset>9525</wp:posOffset>
                </wp:positionH>
                <wp:positionV relativeFrom="paragraph">
                  <wp:posOffset>92075</wp:posOffset>
                </wp:positionV>
                <wp:extent cx="4819650" cy="238125"/>
                <wp:effectExtent l="19050" t="19050" r="19050" b="28575"/>
                <wp:wrapNone/>
                <wp:docPr id="403" name="Rectángulo 403"/>
                <wp:cNvGraphicFramePr/>
                <a:graphic xmlns:a="http://schemas.openxmlformats.org/drawingml/2006/main">
                  <a:graphicData uri="http://schemas.microsoft.com/office/word/2010/wordprocessingShape">
                    <wps:wsp>
                      <wps:cNvSpPr/>
                      <wps:spPr>
                        <a:xfrm>
                          <a:off x="0" y="0"/>
                          <a:ext cx="48196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AAC8B" id="Rectángulo 403" o:spid="_x0000_s1026" style="position:absolute;margin-left:.75pt;margin-top:7.25pt;width:379.5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" filled="f" strokecolor="red" strokeweight="2.25pt">
                <w10:wrap anchorx="margin"/>
              </v:rect>
            </w:pict>
          </mc:Fallback>
        </mc:AlternateContent>
      </w:r>
    </w:p>
    <w:p w14:paraId="6699DBDF" w14:textId="77777777" w:rsidR="002926FD" w:rsidRPr="00C13456" w:rsidRDefault="002926FD" w:rsidP="00C13456">
      <w:pPr>
        <w:jc w:val="both"/>
        <w:rPr>
          <w:rFonts w:ascii="Stag Book" w:hAnsi="Stag Book"/>
          <w:sz w:val="22"/>
          <w:lang w:val="en-US"/>
        </w:rPr>
      </w:pPr>
    </w:p>
    <w:p w14:paraId="3794FA84" w14:textId="77777777" w:rsidR="002926FD" w:rsidRPr="00C13456" w:rsidRDefault="002926FD" w:rsidP="00C13456">
      <w:pPr>
        <w:jc w:val="both"/>
        <w:rPr>
          <w:rFonts w:ascii="Stag Book" w:hAnsi="Stag Book"/>
          <w:sz w:val="22"/>
          <w:lang w:val="en-US"/>
        </w:rPr>
      </w:pPr>
    </w:p>
    <w:p w14:paraId="695B6122" w14:textId="672A03A5" w:rsidR="002926FD" w:rsidRPr="00C13456" w:rsidRDefault="002926FD" w:rsidP="00C13456">
      <w:pPr>
        <w:jc w:val="both"/>
        <w:rPr>
          <w:rFonts w:ascii="Stag Book" w:hAnsi="Stag Book"/>
          <w:sz w:val="22"/>
          <w:lang w:val="en-US"/>
        </w:rPr>
      </w:pPr>
    </w:p>
    <w:p w14:paraId="71AA449E" w14:textId="2C2B1387" w:rsidR="002926FD" w:rsidRPr="00C13456" w:rsidRDefault="00C13456" w:rsidP="00C13456">
      <w:pPr>
        <w:jc w:val="both"/>
        <w:rPr>
          <w:rFonts w:ascii="Stag Book" w:hAnsi="Stag Book"/>
          <w:sz w:val="22"/>
          <w:lang w:val="en-US"/>
        </w:rPr>
      </w:pPr>
      <w:r w:rsidRPr="00C13456">
        <w:rPr>
          <w:rFonts w:ascii="Stag Book" w:hAnsi="Stag Book"/>
          <w:noProof/>
          <w:sz w:val="22"/>
          <w:lang w:eastAsia="es-PE"/>
        </w:rPr>
        <mc:AlternateContent>
          <mc:Choice Requires="wps">
            <w:drawing>
              <wp:anchor distT="0" distB="0" distL="114300" distR="114300" simplePos="0" relativeHeight="251813888" behindDoc="0" locked="0" layoutInCell="1" allowOverlap="1" wp14:anchorId="6CA5A527" wp14:editId="3533A327">
                <wp:simplePos x="0" y="0"/>
                <wp:positionH relativeFrom="margin">
                  <wp:posOffset>13335</wp:posOffset>
                </wp:positionH>
                <wp:positionV relativeFrom="paragraph">
                  <wp:posOffset>37465</wp:posOffset>
                </wp:positionV>
                <wp:extent cx="2019300" cy="200025"/>
                <wp:effectExtent l="19050" t="19050" r="19050" b="28575"/>
                <wp:wrapNone/>
                <wp:docPr id="404" name="Rectángulo 404"/>
                <wp:cNvGraphicFramePr/>
                <a:graphic xmlns:a="http://schemas.openxmlformats.org/drawingml/2006/main">
                  <a:graphicData uri="http://schemas.microsoft.com/office/word/2010/wordprocessingShape">
                    <wps:wsp>
                      <wps:cNvSpPr/>
                      <wps:spPr>
                        <a:xfrm>
                          <a:off x="0" y="0"/>
                          <a:ext cx="20193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F5BC7" id="Rectángulo 404" o:spid="_x0000_s1026" style="position:absolute;margin-left:1.05pt;margin-top:2.95pt;width:159pt;height:15.7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" filled="f" strokecolor="red" strokeweight="2.25pt">
                <w10:wrap anchorx="margin"/>
              </v:rect>
            </w:pict>
          </mc:Fallback>
        </mc:AlternateContent>
      </w:r>
    </w:p>
    <w:p w14:paraId="2C17577D" w14:textId="3F44F996" w:rsidR="002926FD" w:rsidRPr="00C13456" w:rsidRDefault="002926FD" w:rsidP="00C13456">
      <w:pPr>
        <w:jc w:val="both"/>
        <w:rPr>
          <w:rFonts w:ascii="Stag Book" w:hAnsi="Stag Book"/>
          <w:sz w:val="22"/>
          <w:lang w:val="en-US"/>
        </w:rPr>
      </w:pPr>
    </w:p>
    <w:p w14:paraId="50FF1CAB" w14:textId="77777777" w:rsidR="00C13456" w:rsidRPr="00C13456" w:rsidRDefault="00C13456" w:rsidP="00C13456">
      <w:pPr>
        <w:jc w:val="both"/>
        <w:rPr>
          <w:rFonts w:ascii="Stag Book" w:hAnsi="Stag Book"/>
          <w:sz w:val="22"/>
          <w:lang w:val="en-US"/>
        </w:rPr>
      </w:pPr>
    </w:p>
    <w:p w14:paraId="16841414" w14:textId="77777777" w:rsidR="002926FD" w:rsidRPr="00C13456" w:rsidRDefault="002926FD" w:rsidP="00C13456">
      <w:pPr>
        <w:jc w:val="both"/>
        <w:rPr>
          <w:rFonts w:ascii="Stag Book" w:hAnsi="Stag Book"/>
          <w:sz w:val="22"/>
          <w:lang w:val="en-US"/>
        </w:rPr>
      </w:pPr>
    </w:p>
    <w:p w14:paraId="6392283C" w14:textId="3D6EB82A" w:rsidR="002926FD" w:rsidRPr="00C13456" w:rsidRDefault="002926FD" w:rsidP="00C13456">
      <w:pPr>
        <w:jc w:val="both"/>
        <w:rPr>
          <w:rFonts w:ascii="Stag Book" w:hAnsi="Stag Book"/>
          <w:sz w:val="22"/>
          <w:lang w:val="en-US"/>
        </w:rPr>
      </w:pPr>
    </w:p>
    <w:p w14:paraId="778DEE32" w14:textId="5700BCE1" w:rsidR="00C13456" w:rsidRPr="00C13456" w:rsidRDefault="00C13456" w:rsidP="00C13456">
      <w:pPr>
        <w:jc w:val="both"/>
        <w:rPr>
          <w:rFonts w:ascii="Stag Book" w:hAnsi="Stag Book"/>
          <w:sz w:val="22"/>
          <w:lang w:val="en-US"/>
        </w:rPr>
      </w:pPr>
    </w:p>
    <w:p w14:paraId="525AED3D" w14:textId="1E4B626C" w:rsidR="00C13456" w:rsidRPr="00C13456" w:rsidRDefault="00C13456" w:rsidP="00C13456">
      <w:pPr>
        <w:jc w:val="both"/>
        <w:rPr>
          <w:rFonts w:ascii="Stag Book" w:hAnsi="Stag Book"/>
          <w:sz w:val="22"/>
          <w:lang w:val="en-US"/>
        </w:rPr>
      </w:pPr>
    </w:p>
    <w:p w14:paraId="4431DA79" w14:textId="58F3C127" w:rsidR="00C13456" w:rsidRPr="00C13456" w:rsidRDefault="00C13456" w:rsidP="00C13456">
      <w:pPr>
        <w:jc w:val="both"/>
        <w:rPr>
          <w:rFonts w:ascii="Stag Book" w:hAnsi="Stag Book"/>
          <w:sz w:val="22"/>
          <w:lang w:val="en-US"/>
        </w:rPr>
      </w:pPr>
    </w:p>
    <w:p w14:paraId="791E609B" w14:textId="0B98E69B" w:rsidR="002926FD" w:rsidRPr="00C13456" w:rsidRDefault="003B211C" w:rsidP="00C13456">
      <w:pPr>
        <w:jc w:val="both"/>
        <w:rPr>
          <w:rFonts w:ascii="Stag Book" w:hAnsi="Stag Book"/>
          <w:sz w:val="22"/>
          <w:lang w:val="en-US"/>
        </w:rPr>
      </w:pPr>
      <w:r w:rsidRPr="00C13456">
        <w:rPr>
          <w:rFonts w:ascii="Stag Book" w:hAnsi="Stag Book"/>
          <w:noProof/>
          <w:sz w:val="22"/>
          <w:lang w:eastAsia="es-PE"/>
        </w:rPr>
        <mc:AlternateContent>
          <mc:Choice Requires="wps">
            <w:drawing>
              <wp:anchor distT="0" distB="0" distL="114300" distR="114300" simplePos="0" relativeHeight="251815936" behindDoc="0" locked="0" layoutInCell="1" allowOverlap="1" wp14:anchorId="472E827D" wp14:editId="1906E018">
                <wp:simplePos x="0" y="0"/>
                <wp:positionH relativeFrom="margin">
                  <wp:posOffset>9525</wp:posOffset>
                </wp:positionH>
                <wp:positionV relativeFrom="paragraph">
                  <wp:posOffset>28575</wp:posOffset>
                </wp:positionV>
                <wp:extent cx="5029200" cy="228600"/>
                <wp:effectExtent l="19050" t="19050" r="19050" b="19050"/>
                <wp:wrapNone/>
                <wp:docPr id="200" name="Rectángulo 200"/>
                <wp:cNvGraphicFramePr/>
                <a:graphic xmlns:a="http://schemas.openxmlformats.org/drawingml/2006/main">
                  <a:graphicData uri="http://schemas.microsoft.com/office/word/2010/wordprocessingShape">
                    <wps:wsp>
                      <wps:cNvSpPr/>
                      <wps:spPr>
                        <a:xfrm>
                          <a:off x="0" y="0"/>
                          <a:ext cx="5029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7710A" id="Rectángulo 200" o:spid="_x0000_s1026" style="position:absolute;margin-left:.75pt;margin-top:2.25pt;width:396pt;height:18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" filled="f" strokecolor="red" strokeweight="2.25pt">
                <w10:wrap anchorx="margin"/>
              </v:rect>
            </w:pict>
          </mc:Fallback>
        </mc:AlternateContent>
      </w:r>
    </w:p>
    <w:p w14:paraId="1D6D2035" w14:textId="7697E5F7" w:rsidR="002926FD" w:rsidRPr="00C13456" w:rsidRDefault="002926FD" w:rsidP="00C13456">
      <w:pPr>
        <w:jc w:val="both"/>
        <w:rPr>
          <w:rFonts w:ascii="Stag Book" w:hAnsi="Stag Book"/>
          <w:sz w:val="22"/>
          <w:lang w:val="en-US"/>
        </w:rPr>
      </w:pPr>
    </w:p>
    <w:p w14:paraId="7E795B81" w14:textId="77777777" w:rsidR="002926FD" w:rsidRPr="00C13456" w:rsidRDefault="002926FD" w:rsidP="00C13456">
      <w:pPr>
        <w:jc w:val="both"/>
        <w:rPr>
          <w:rFonts w:ascii="Stag Book" w:hAnsi="Stag Book"/>
          <w:sz w:val="22"/>
          <w:lang w:val="en-US"/>
        </w:rPr>
      </w:pPr>
    </w:p>
    <w:p w14:paraId="10B8644B" w14:textId="5C47943D" w:rsidR="002926FD" w:rsidRPr="00C13456" w:rsidRDefault="002926FD" w:rsidP="00C13456">
      <w:pPr>
        <w:jc w:val="both"/>
        <w:rPr>
          <w:rFonts w:ascii="Stag Book" w:hAnsi="Stag Book"/>
          <w:sz w:val="22"/>
          <w:lang w:val="en-US"/>
        </w:rPr>
      </w:pPr>
    </w:p>
    <w:p w14:paraId="0CEC519D" w14:textId="6C91CB80" w:rsidR="002926FD" w:rsidRPr="00C13456" w:rsidRDefault="002926FD" w:rsidP="00C13456">
      <w:pPr>
        <w:jc w:val="both"/>
        <w:rPr>
          <w:rFonts w:ascii="Stag Book" w:hAnsi="Stag Book"/>
          <w:sz w:val="22"/>
          <w:lang w:val="en-US"/>
        </w:rPr>
      </w:pPr>
    </w:p>
    <w:p w14:paraId="6103A8A2" w14:textId="4608BB93" w:rsidR="002926FD" w:rsidRPr="003B211C" w:rsidRDefault="002926FD" w:rsidP="00C13456">
      <w:pPr>
        <w:jc w:val="both"/>
        <w:rPr>
          <w:rFonts w:ascii="Stag Book" w:hAnsi="Stag Book"/>
          <w:sz w:val="22"/>
          <w:lang w:val="es-ES"/>
        </w:rPr>
      </w:pPr>
      <w:r w:rsidRPr="003B211C">
        <w:rPr>
          <w:rFonts w:ascii="Stag Book" w:hAnsi="Stag Book"/>
          <w:sz w:val="22"/>
          <w:lang w:val="es-ES"/>
        </w:rPr>
        <w:t xml:space="preserve">El siguiente ejemplo adiciona más de una columna: </w:t>
      </w:r>
      <w:r w:rsidR="00C13456" w:rsidRPr="003B211C">
        <w:rPr>
          <w:rFonts w:ascii="Stag Book" w:hAnsi="Stag Book"/>
          <w:sz w:val="22"/>
          <w:lang w:val="es-ES"/>
        </w:rPr>
        <w:t>¡Prueb</w:t>
      </w:r>
      <w:r w:rsidR="003B211C">
        <w:rPr>
          <w:rFonts w:ascii="Stag Book" w:hAnsi="Stag Book"/>
          <w:sz w:val="22"/>
          <w:lang w:val="es-ES"/>
        </w:rPr>
        <w:t>e</w:t>
      </w:r>
      <w:r w:rsidR="00C13456" w:rsidRPr="003B211C">
        <w:rPr>
          <w:rFonts w:ascii="Stag Book" w:hAnsi="Stag Book"/>
          <w:sz w:val="22"/>
          <w:lang w:val="es-ES"/>
        </w:rPr>
        <w:t>lo!</w:t>
      </w:r>
    </w:p>
    <w:p w14:paraId="64693C52" w14:textId="4BA46E86" w:rsidR="002926FD" w:rsidRPr="003B211C" w:rsidRDefault="002926FD" w:rsidP="00C13456">
      <w:pPr>
        <w:jc w:val="both"/>
        <w:rPr>
          <w:rFonts w:ascii="Stag Book" w:hAnsi="Stag Book"/>
          <w:sz w:val="22"/>
          <w:lang w:val="es-ES"/>
        </w:rPr>
      </w:pPr>
    </w:p>
    <w:p w14:paraId="3B37DE58" w14:textId="77777777" w:rsidR="00C13456" w:rsidRDefault="00C13456" w:rsidP="00C13456">
      <w:pPr>
        <w:jc w:val="both"/>
        <w:rPr>
          <w:rFonts w:ascii="Stag Book" w:hAnsi="Stag Book"/>
          <w:sz w:val="22"/>
          <w:lang w:val="en-US"/>
        </w:rPr>
      </w:pPr>
      <w:r w:rsidRPr="00CD3753">
        <w:rPr>
          <w:rFonts w:ascii="Stag Book" w:hAnsi="Stag Book"/>
          <w:b/>
          <w:sz w:val="22"/>
          <w:lang w:val="en-US"/>
        </w:rPr>
        <w:t>SQL&gt;</w:t>
      </w:r>
      <w:r w:rsidRPr="00C13456">
        <w:rPr>
          <w:rFonts w:ascii="Stag Book" w:hAnsi="Stag Book"/>
          <w:sz w:val="22"/>
          <w:lang w:val="en-US"/>
        </w:rPr>
        <w:t xml:space="preserve"> ALTER TABLE CLIENTE ADD (</w:t>
      </w:r>
      <w:r w:rsidRPr="00C13456">
        <w:rPr>
          <w:rFonts w:ascii="Stag Book" w:hAnsi="Stag Book"/>
          <w:b/>
          <w:sz w:val="22"/>
          <w:lang w:val="en-US"/>
        </w:rPr>
        <w:t>RUC</w:t>
      </w:r>
      <w:r w:rsidRPr="00C13456">
        <w:rPr>
          <w:rFonts w:ascii="Stag Book" w:hAnsi="Stag Book"/>
          <w:sz w:val="22"/>
          <w:lang w:val="en-US"/>
        </w:rPr>
        <w:t xml:space="preserve"> CHAR (11) NOT NULL,</w:t>
      </w:r>
    </w:p>
    <w:p w14:paraId="343BFE17" w14:textId="6CBC5C64" w:rsidR="002926FD" w:rsidRPr="003B211C" w:rsidRDefault="00C13456" w:rsidP="00C13456">
      <w:pPr>
        <w:jc w:val="both"/>
        <w:rPr>
          <w:rFonts w:ascii="Stag Book" w:hAnsi="Stag Book"/>
          <w:sz w:val="22"/>
          <w:lang w:val="es-ES"/>
        </w:rPr>
      </w:pPr>
      <w:r w:rsidRPr="00F62348">
        <w:rPr>
          <w:rFonts w:ascii="Stag Book" w:hAnsi="Stag Book"/>
          <w:sz w:val="22"/>
          <w:lang w:val="en-US"/>
        </w:rPr>
        <w:t xml:space="preserve">          </w:t>
      </w:r>
      <w:r w:rsidRPr="003B211C">
        <w:rPr>
          <w:rFonts w:ascii="Stag Book" w:hAnsi="Stag Book"/>
          <w:b/>
          <w:sz w:val="22"/>
          <w:lang w:val="es-ES"/>
        </w:rPr>
        <w:t>TELEFONO</w:t>
      </w:r>
      <w:r w:rsidRPr="003B211C">
        <w:rPr>
          <w:rFonts w:ascii="Stag Book" w:hAnsi="Stag Book"/>
          <w:sz w:val="22"/>
          <w:lang w:val="es-ES"/>
        </w:rPr>
        <w:t xml:space="preserve"> CHAR (9) NOT NULL);</w:t>
      </w:r>
    </w:p>
    <w:p w14:paraId="7C8F8C32" w14:textId="5D40900E" w:rsidR="002926FD" w:rsidRDefault="002926FD" w:rsidP="00C13456">
      <w:pPr>
        <w:jc w:val="both"/>
        <w:rPr>
          <w:rFonts w:ascii="Stag Book" w:hAnsi="Stag Book"/>
          <w:sz w:val="22"/>
          <w:lang w:val="es-ES"/>
        </w:rPr>
      </w:pPr>
    </w:p>
    <w:p w14:paraId="10E360D3" w14:textId="5A6E2C4D" w:rsidR="00A844BF" w:rsidRDefault="00A844BF" w:rsidP="00C13456">
      <w:pPr>
        <w:jc w:val="both"/>
        <w:rPr>
          <w:rFonts w:ascii="Stag Book" w:hAnsi="Stag Book"/>
          <w:sz w:val="22"/>
          <w:lang w:val="es-ES"/>
        </w:rPr>
      </w:pPr>
    </w:p>
    <w:p w14:paraId="4FA66727" w14:textId="50D23881" w:rsidR="00A844BF" w:rsidRDefault="00A844BF" w:rsidP="00C13456">
      <w:pPr>
        <w:jc w:val="both"/>
        <w:rPr>
          <w:rFonts w:ascii="Stag Book" w:hAnsi="Stag Book"/>
          <w:sz w:val="22"/>
          <w:lang w:val="es-ES"/>
        </w:rPr>
      </w:pPr>
    </w:p>
    <w:p w14:paraId="2BCE95EA" w14:textId="30C62CCB" w:rsidR="00A844BF" w:rsidRDefault="00A844BF" w:rsidP="00C13456">
      <w:pPr>
        <w:jc w:val="both"/>
        <w:rPr>
          <w:rFonts w:ascii="Stag Book" w:hAnsi="Stag Book"/>
          <w:sz w:val="22"/>
          <w:lang w:val="es-ES"/>
        </w:rPr>
      </w:pPr>
    </w:p>
    <w:p w14:paraId="3DB13B71" w14:textId="3F4D9469" w:rsidR="00A844BF" w:rsidRDefault="00A844BF" w:rsidP="00C13456">
      <w:pPr>
        <w:jc w:val="both"/>
        <w:rPr>
          <w:rFonts w:ascii="Stag Book" w:hAnsi="Stag Book"/>
          <w:sz w:val="22"/>
          <w:lang w:val="es-ES"/>
        </w:rPr>
      </w:pPr>
    </w:p>
    <w:p w14:paraId="1E434515" w14:textId="199F0414" w:rsidR="00A844BF" w:rsidRDefault="00A844BF" w:rsidP="00C13456">
      <w:pPr>
        <w:jc w:val="both"/>
        <w:rPr>
          <w:rFonts w:ascii="Stag Book" w:hAnsi="Stag Book"/>
          <w:sz w:val="22"/>
          <w:lang w:val="es-ES"/>
        </w:rPr>
      </w:pPr>
    </w:p>
    <w:p w14:paraId="046C2A0B" w14:textId="74162CD4" w:rsidR="00A844BF" w:rsidRDefault="00A844BF" w:rsidP="00C13456">
      <w:pPr>
        <w:jc w:val="both"/>
        <w:rPr>
          <w:rFonts w:ascii="Stag Book" w:hAnsi="Stag Book"/>
          <w:sz w:val="22"/>
          <w:lang w:val="es-ES"/>
        </w:rPr>
      </w:pPr>
    </w:p>
    <w:p w14:paraId="11C2A4AC" w14:textId="16574D64" w:rsidR="00A844BF" w:rsidRDefault="00A844BF" w:rsidP="00C13456">
      <w:pPr>
        <w:jc w:val="both"/>
        <w:rPr>
          <w:rFonts w:ascii="Stag Book" w:hAnsi="Stag Book"/>
          <w:sz w:val="22"/>
          <w:lang w:val="es-ES"/>
        </w:rPr>
      </w:pPr>
    </w:p>
    <w:p w14:paraId="2E40AD3A" w14:textId="3557720C" w:rsidR="00A844BF" w:rsidRDefault="00A844BF" w:rsidP="00C13456">
      <w:pPr>
        <w:jc w:val="both"/>
        <w:rPr>
          <w:rFonts w:ascii="Stag Book" w:hAnsi="Stag Book"/>
          <w:sz w:val="22"/>
          <w:lang w:val="es-ES"/>
        </w:rPr>
      </w:pPr>
    </w:p>
    <w:p w14:paraId="76BF1909" w14:textId="6B55F397" w:rsidR="00A844BF" w:rsidRDefault="00A844BF" w:rsidP="00C13456">
      <w:pPr>
        <w:jc w:val="both"/>
        <w:rPr>
          <w:rFonts w:ascii="Stag Book" w:hAnsi="Stag Book"/>
          <w:sz w:val="22"/>
          <w:lang w:val="es-ES"/>
        </w:rPr>
      </w:pPr>
    </w:p>
    <w:p w14:paraId="5B6EC883" w14:textId="51324E1B" w:rsidR="00A844BF" w:rsidRDefault="00A844BF" w:rsidP="00C13456">
      <w:pPr>
        <w:jc w:val="both"/>
        <w:rPr>
          <w:rFonts w:ascii="Stag Book" w:hAnsi="Stag Book"/>
          <w:sz w:val="22"/>
          <w:lang w:val="es-ES"/>
        </w:rPr>
      </w:pPr>
    </w:p>
    <w:p w14:paraId="11EB3522" w14:textId="74EC3D06" w:rsidR="00A844BF" w:rsidRDefault="00A844BF" w:rsidP="00C13456">
      <w:pPr>
        <w:jc w:val="both"/>
        <w:rPr>
          <w:rFonts w:ascii="Stag Book" w:hAnsi="Stag Book"/>
          <w:sz w:val="22"/>
          <w:lang w:val="es-ES"/>
        </w:rPr>
      </w:pPr>
    </w:p>
    <w:p w14:paraId="25EE14B4" w14:textId="3A4853EE" w:rsidR="00A844BF" w:rsidRDefault="00A844BF" w:rsidP="00C13456">
      <w:pPr>
        <w:jc w:val="both"/>
        <w:rPr>
          <w:rFonts w:ascii="Stag Book" w:hAnsi="Stag Book"/>
          <w:sz w:val="22"/>
          <w:lang w:val="es-ES"/>
        </w:rPr>
      </w:pPr>
    </w:p>
    <w:p w14:paraId="03C893DA" w14:textId="77777777" w:rsidR="00A844BF" w:rsidRPr="003B211C" w:rsidRDefault="00A844BF" w:rsidP="00C13456">
      <w:pPr>
        <w:jc w:val="both"/>
        <w:rPr>
          <w:rFonts w:ascii="Stag Book" w:hAnsi="Stag Book"/>
          <w:sz w:val="22"/>
          <w:lang w:val="es-ES"/>
        </w:rPr>
      </w:pPr>
    </w:p>
    <w:p w14:paraId="2A02642F" w14:textId="77777777" w:rsidR="002926FD" w:rsidRPr="003B211C" w:rsidRDefault="002926FD" w:rsidP="003B211C">
      <w:pPr>
        <w:jc w:val="both"/>
        <w:rPr>
          <w:rFonts w:ascii="Stag Book" w:hAnsi="Stag Book"/>
          <w:sz w:val="22"/>
          <w:lang w:val="es-ES"/>
        </w:rPr>
      </w:pPr>
    </w:p>
    <w:p w14:paraId="38CA2907" w14:textId="44FAB62B" w:rsidR="002926FD" w:rsidRPr="003B211C" w:rsidRDefault="003B211C" w:rsidP="003B211C">
      <w:pPr>
        <w:jc w:val="both"/>
        <w:rPr>
          <w:rFonts w:ascii="Stag Book" w:hAnsi="Stag Book"/>
          <w:b/>
          <w:sz w:val="22"/>
          <w:lang w:val="es-ES"/>
        </w:rPr>
      </w:pPr>
      <w:r w:rsidRPr="003B211C">
        <w:rPr>
          <w:rFonts w:ascii="Stag Book" w:hAnsi="Stag Book"/>
          <w:b/>
          <w:sz w:val="22"/>
          <w:lang w:val="es-ES"/>
        </w:rPr>
        <w:lastRenderedPageBreak/>
        <w:t>MODIFICANDO COLUMNAS DE UNA TABLA:</w:t>
      </w:r>
    </w:p>
    <w:p w14:paraId="3E94D619" w14:textId="2978E53F" w:rsidR="002926FD" w:rsidRPr="00F9309C" w:rsidRDefault="002926FD" w:rsidP="003B211C">
      <w:pPr>
        <w:jc w:val="both"/>
        <w:rPr>
          <w:rFonts w:ascii="Stag Book" w:hAnsi="Stag Book"/>
          <w:sz w:val="22"/>
          <w:lang w:val="es-ES"/>
        </w:rPr>
      </w:pPr>
      <w:r w:rsidRPr="00F9309C">
        <w:rPr>
          <w:rFonts w:ascii="Stag Book" w:hAnsi="Stag Book"/>
          <w:sz w:val="22"/>
          <w:lang w:val="es-ES"/>
        </w:rPr>
        <w:t>Comando: ALTER TABLE – MODIFY.</w:t>
      </w:r>
    </w:p>
    <w:p w14:paraId="6EE64DC7" w14:textId="329F4023" w:rsidR="002926FD" w:rsidRPr="00F9309C" w:rsidRDefault="002926FD" w:rsidP="003B211C">
      <w:pPr>
        <w:jc w:val="both"/>
        <w:rPr>
          <w:rFonts w:ascii="Stag Book" w:hAnsi="Stag Book"/>
          <w:sz w:val="22"/>
          <w:lang w:val="es-ES"/>
        </w:rPr>
      </w:pPr>
      <w:r w:rsidRPr="00F9309C">
        <w:rPr>
          <w:rFonts w:ascii="Stag Book" w:hAnsi="Stag Book"/>
          <w:sz w:val="22"/>
          <w:lang w:val="es-ES"/>
        </w:rPr>
        <w:t>Ejemplo desde SQL *PLUS.</w:t>
      </w:r>
    </w:p>
    <w:p w14:paraId="1442BD30" w14:textId="599BCA6D" w:rsidR="002926FD" w:rsidRPr="00F9309C" w:rsidRDefault="002926FD" w:rsidP="003B211C">
      <w:pPr>
        <w:jc w:val="both"/>
        <w:rPr>
          <w:rFonts w:ascii="Stag Book" w:hAnsi="Stag Book"/>
          <w:sz w:val="22"/>
          <w:lang w:val="es-ES"/>
        </w:rPr>
      </w:pPr>
    </w:p>
    <w:p w14:paraId="5F609182" w14:textId="6B31F95F" w:rsidR="002926FD" w:rsidRPr="00F62348" w:rsidRDefault="002926FD" w:rsidP="003B211C">
      <w:pPr>
        <w:jc w:val="both"/>
        <w:rPr>
          <w:rFonts w:ascii="Stag Book" w:hAnsi="Stag Book"/>
          <w:sz w:val="22"/>
          <w:lang w:val="es-ES"/>
        </w:rPr>
      </w:pPr>
      <w:r w:rsidRPr="00F62348">
        <w:rPr>
          <w:rFonts w:ascii="Stag Book" w:hAnsi="Stag Book"/>
          <w:b/>
          <w:sz w:val="22"/>
          <w:lang w:val="es-ES"/>
        </w:rPr>
        <w:t>Por ejemplo</w:t>
      </w:r>
      <w:r w:rsidRPr="00F62348">
        <w:rPr>
          <w:rFonts w:ascii="Stag Book" w:hAnsi="Stag Book"/>
          <w:sz w:val="22"/>
          <w:lang w:val="es-ES"/>
        </w:rPr>
        <w:t xml:space="preserve">, el siguiente comando disminuye la longitud de la columna BONOS de la tabla CLIENTE, verifique la modificación usando el comando DESCRIBE. </w:t>
      </w:r>
    </w:p>
    <w:p w14:paraId="16BB157A" w14:textId="48661D6B" w:rsidR="002926FD" w:rsidRPr="00F62348" w:rsidRDefault="002926FD" w:rsidP="003B211C">
      <w:pPr>
        <w:jc w:val="both"/>
        <w:rPr>
          <w:rFonts w:ascii="Stag Book" w:hAnsi="Stag Book"/>
          <w:sz w:val="22"/>
          <w:lang w:val="es-ES"/>
        </w:rPr>
      </w:pPr>
    </w:p>
    <w:p w14:paraId="2233965B" w14:textId="4A64959C" w:rsidR="002926FD" w:rsidRPr="003B211C" w:rsidRDefault="00943240" w:rsidP="003B211C">
      <w:pPr>
        <w:jc w:val="both"/>
        <w:rPr>
          <w:rFonts w:ascii="Stag Book" w:hAnsi="Stag Book"/>
          <w:sz w:val="22"/>
          <w:lang w:val="en-US"/>
        </w:rPr>
      </w:pPr>
      <w:r>
        <w:rPr>
          <w:rFonts w:ascii="Stag Book" w:hAnsi="Stag Book"/>
          <w:b/>
          <w:noProof/>
          <w:sz w:val="22"/>
          <w:lang w:eastAsia="es-PE"/>
        </w:rPr>
        <mc:AlternateContent>
          <mc:Choice Requires="wpg">
            <w:drawing>
              <wp:anchor distT="0" distB="0" distL="114300" distR="114300" simplePos="0" relativeHeight="251834368" behindDoc="0" locked="0" layoutInCell="1" allowOverlap="1" wp14:anchorId="0FCC54C5" wp14:editId="37CFC9CB">
                <wp:simplePos x="0" y="0"/>
                <wp:positionH relativeFrom="column">
                  <wp:posOffset>3810</wp:posOffset>
                </wp:positionH>
                <wp:positionV relativeFrom="paragraph">
                  <wp:posOffset>163195</wp:posOffset>
                </wp:positionV>
                <wp:extent cx="6115050" cy="2762250"/>
                <wp:effectExtent l="19050" t="19050" r="19050" b="19050"/>
                <wp:wrapNone/>
                <wp:docPr id="207" name="Grupo 207"/>
                <wp:cNvGraphicFramePr/>
                <a:graphic xmlns:a="http://schemas.openxmlformats.org/drawingml/2006/main">
                  <a:graphicData uri="http://schemas.microsoft.com/office/word/2010/wordprocessingGroup">
                    <wpg:wgp>
                      <wpg:cNvGrpSpPr/>
                      <wpg:grpSpPr>
                        <a:xfrm>
                          <a:off x="0" y="0"/>
                          <a:ext cx="6115050" cy="2762250"/>
                          <a:chOff x="0" y="0"/>
                          <a:chExt cx="6115050" cy="2762250"/>
                        </a:xfrm>
                      </wpg:grpSpPr>
                      <pic:pic xmlns:pic="http://schemas.openxmlformats.org/drawingml/2006/picture">
                        <pic:nvPicPr>
                          <pic:cNvPr id="201" name="Imagen 20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2762250"/>
                          </a:xfrm>
                          <a:prstGeom prst="rect">
                            <a:avLst/>
                          </a:prstGeom>
                          <a:noFill/>
                          <a:ln>
                            <a:solidFill>
                              <a:schemeClr val="accent1"/>
                            </a:solidFill>
                          </a:ln>
                        </pic:spPr>
                      </pic:pic>
                      <wps:wsp>
                        <wps:cNvPr id="408" name="Rectángulo 408"/>
                        <wps:cNvSpPr/>
                        <wps:spPr>
                          <a:xfrm>
                            <a:off x="0" y="390525"/>
                            <a:ext cx="4295775"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ángulo 206"/>
                        <wps:cNvSpPr/>
                        <wps:spPr>
                          <a:xfrm>
                            <a:off x="0" y="952500"/>
                            <a:ext cx="194310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D52020" id="Grupo 207" o:spid="_x0000_s1026" style="position:absolute;margin-left:.3pt;margin-top:12.85pt;width:481.5pt;height:217.5pt;z-index:251834368" coordsize="61150,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1" o:spid="_x0000_s1027" type="#_x0000_t75" style="position:absolute;width:61150;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" stroked="t" strokecolor="#1cade4 [3204]">
                  <v:imagedata r:id="rId47" o:title=""/>
                  <v:path arrowok="t"/>
                </v:shape>
                <v:rect id="Rectángulo 408" o:spid="_x0000_s1028" style="position:absolute;top:3905;width:4295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" filled="f" strokecolor="red" strokeweight="1.5pt"/>
                <v:rect id="Rectángulo 206" o:spid="_x0000_s1029" style="position:absolute;top:9525;width:1943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" filled="f" strokecolor="red" strokeweight="1.5pt"/>
              </v:group>
            </w:pict>
          </mc:Fallback>
        </mc:AlternateContent>
      </w:r>
      <w:r w:rsidR="003B211C" w:rsidRPr="00CD3753">
        <w:rPr>
          <w:rFonts w:ascii="Stag Book" w:hAnsi="Stag Book"/>
          <w:b/>
          <w:sz w:val="22"/>
          <w:lang w:val="en-US"/>
        </w:rPr>
        <w:t>SQL&gt;</w:t>
      </w:r>
      <w:r w:rsidR="003B211C" w:rsidRPr="003B211C">
        <w:rPr>
          <w:rFonts w:ascii="Stag Book" w:hAnsi="Stag Book"/>
          <w:sz w:val="22"/>
          <w:lang w:val="en-US"/>
        </w:rPr>
        <w:t xml:space="preserve"> ALTER TABLE CLIENTE MODIFY BONOS NUMBER (9, 2);</w:t>
      </w:r>
    </w:p>
    <w:p w14:paraId="301BDAE8" w14:textId="34F8692A" w:rsidR="002926FD" w:rsidRPr="00A844BF" w:rsidRDefault="002926FD" w:rsidP="00A844BF">
      <w:pPr>
        <w:jc w:val="both"/>
        <w:rPr>
          <w:rFonts w:ascii="Stag Book" w:hAnsi="Stag Book"/>
          <w:sz w:val="22"/>
          <w:lang w:val="en-US"/>
        </w:rPr>
      </w:pPr>
    </w:p>
    <w:p w14:paraId="37A9B273" w14:textId="77777777" w:rsidR="002926FD" w:rsidRPr="00A844BF" w:rsidRDefault="002926FD" w:rsidP="00A844BF">
      <w:pPr>
        <w:jc w:val="both"/>
        <w:rPr>
          <w:rFonts w:ascii="Stag Book" w:hAnsi="Stag Book"/>
          <w:sz w:val="22"/>
          <w:lang w:val="en-US"/>
        </w:rPr>
      </w:pPr>
    </w:p>
    <w:p w14:paraId="042FBA27" w14:textId="476A5B30" w:rsidR="002926FD" w:rsidRPr="00A844BF" w:rsidRDefault="002926FD" w:rsidP="00A844BF">
      <w:pPr>
        <w:jc w:val="both"/>
        <w:rPr>
          <w:rFonts w:ascii="Stag Book" w:hAnsi="Stag Book"/>
          <w:sz w:val="22"/>
          <w:lang w:val="en-US"/>
        </w:rPr>
      </w:pPr>
    </w:p>
    <w:p w14:paraId="36050B83" w14:textId="52518712" w:rsidR="002926FD" w:rsidRPr="00A844BF" w:rsidRDefault="002926FD" w:rsidP="00A844BF">
      <w:pPr>
        <w:jc w:val="both"/>
        <w:rPr>
          <w:rFonts w:ascii="Stag Book" w:hAnsi="Stag Book"/>
          <w:sz w:val="22"/>
          <w:lang w:val="en-US"/>
        </w:rPr>
      </w:pPr>
    </w:p>
    <w:p w14:paraId="7A9773E8" w14:textId="020987A4" w:rsidR="002926FD" w:rsidRPr="00A844BF" w:rsidRDefault="002926FD" w:rsidP="00A844BF">
      <w:pPr>
        <w:jc w:val="both"/>
        <w:rPr>
          <w:rFonts w:ascii="Stag Book" w:hAnsi="Stag Book"/>
          <w:sz w:val="22"/>
          <w:lang w:val="en-US"/>
        </w:rPr>
      </w:pPr>
    </w:p>
    <w:p w14:paraId="1F468AE3" w14:textId="4FEB05B7" w:rsidR="002926FD" w:rsidRPr="00A844BF" w:rsidRDefault="002926FD" w:rsidP="00A844BF">
      <w:pPr>
        <w:jc w:val="both"/>
        <w:rPr>
          <w:rFonts w:ascii="Stag Book" w:hAnsi="Stag Book"/>
          <w:sz w:val="22"/>
          <w:lang w:val="en-US"/>
        </w:rPr>
      </w:pPr>
    </w:p>
    <w:p w14:paraId="704AE6D3" w14:textId="4F5B3664" w:rsidR="002926FD" w:rsidRPr="00A844BF" w:rsidRDefault="002926FD" w:rsidP="00A844BF">
      <w:pPr>
        <w:jc w:val="both"/>
        <w:rPr>
          <w:rFonts w:ascii="Stag Book" w:hAnsi="Stag Book"/>
          <w:sz w:val="22"/>
          <w:lang w:val="en-US"/>
        </w:rPr>
      </w:pPr>
    </w:p>
    <w:p w14:paraId="04862DFC" w14:textId="06F42A38" w:rsidR="002926FD" w:rsidRPr="00A844BF" w:rsidRDefault="002926FD" w:rsidP="00A844BF">
      <w:pPr>
        <w:jc w:val="both"/>
        <w:rPr>
          <w:rFonts w:ascii="Stag Book" w:hAnsi="Stag Book"/>
          <w:sz w:val="22"/>
          <w:lang w:val="en-US"/>
        </w:rPr>
      </w:pPr>
    </w:p>
    <w:p w14:paraId="2A9EBD71" w14:textId="765293D1" w:rsidR="002926FD" w:rsidRPr="00A844BF" w:rsidRDefault="002926FD" w:rsidP="00A844BF">
      <w:pPr>
        <w:jc w:val="both"/>
        <w:rPr>
          <w:rFonts w:ascii="Stag Book" w:hAnsi="Stag Book"/>
          <w:sz w:val="22"/>
          <w:lang w:val="en-US"/>
        </w:rPr>
      </w:pPr>
    </w:p>
    <w:p w14:paraId="26D667ED" w14:textId="7AA55B3D" w:rsidR="002926FD" w:rsidRPr="00A844BF" w:rsidRDefault="002926FD" w:rsidP="00A844BF">
      <w:pPr>
        <w:jc w:val="both"/>
        <w:rPr>
          <w:rFonts w:ascii="Stag Book" w:hAnsi="Stag Book"/>
          <w:sz w:val="22"/>
          <w:lang w:val="en-US"/>
        </w:rPr>
      </w:pPr>
    </w:p>
    <w:p w14:paraId="0A5DBAB4" w14:textId="292AC306" w:rsidR="002926FD" w:rsidRPr="00A844BF" w:rsidRDefault="002926FD" w:rsidP="00A844BF">
      <w:pPr>
        <w:jc w:val="both"/>
        <w:rPr>
          <w:rFonts w:ascii="Stag Book" w:hAnsi="Stag Book"/>
          <w:sz w:val="22"/>
          <w:lang w:val="en-US"/>
        </w:rPr>
      </w:pPr>
    </w:p>
    <w:p w14:paraId="48D0496E" w14:textId="7A07D676" w:rsidR="002926FD" w:rsidRPr="00A844BF" w:rsidRDefault="002926FD" w:rsidP="00A844BF">
      <w:pPr>
        <w:jc w:val="both"/>
        <w:rPr>
          <w:rFonts w:ascii="Stag Book" w:hAnsi="Stag Book"/>
          <w:sz w:val="22"/>
          <w:lang w:val="en-US"/>
        </w:rPr>
      </w:pPr>
    </w:p>
    <w:p w14:paraId="799DEA15" w14:textId="07B04A67" w:rsidR="002926FD" w:rsidRPr="00A844BF" w:rsidRDefault="002926FD" w:rsidP="00A844BF">
      <w:pPr>
        <w:jc w:val="both"/>
        <w:rPr>
          <w:rFonts w:ascii="Stag Book" w:hAnsi="Stag Book"/>
          <w:sz w:val="22"/>
          <w:lang w:val="en-US"/>
        </w:rPr>
      </w:pPr>
    </w:p>
    <w:p w14:paraId="3A2A21C3" w14:textId="66729644" w:rsidR="002926FD" w:rsidRPr="00A844BF" w:rsidRDefault="002926FD" w:rsidP="00A844BF">
      <w:pPr>
        <w:jc w:val="both"/>
        <w:rPr>
          <w:rFonts w:ascii="Stag Book" w:hAnsi="Stag Book"/>
          <w:sz w:val="22"/>
          <w:lang w:val="en-US"/>
        </w:rPr>
      </w:pPr>
    </w:p>
    <w:p w14:paraId="7D5E12AC" w14:textId="1DFCB891" w:rsidR="002926FD" w:rsidRPr="00A844BF" w:rsidRDefault="002926FD" w:rsidP="00A844BF">
      <w:pPr>
        <w:jc w:val="both"/>
        <w:rPr>
          <w:rFonts w:ascii="Stag Book" w:hAnsi="Stag Book"/>
          <w:sz w:val="22"/>
          <w:lang w:val="en-US"/>
        </w:rPr>
      </w:pPr>
    </w:p>
    <w:p w14:paraId="1CFF52B6" w14:textId="70B01F52" w:rsidR="002926FD" w:rsidRPr="00A844BF" w:rsidRDefault="002926FD" w:rsidP="00A844BF">
      <w:pPr>
        <w:jc w:val="both"/>
        <w:rPr>
          <w:rFonts w:ascii="Stag Book" w:hAnsi="Stag Book"/>
          <w:sz w:val="22"/>
          <w:lang w:val="en-US"/>
        </w:rPr>
      </w:pPr>
    </w:p>
    <w:p w14:paraId="60E8CD2E" w14:textId="612505A4" w:rsidR="002926FD" w:rsidRPr="002926FD" w:rsidRDefault="002926FD" w:rsidP="002B7238">
      <w:pPr>
        <w:jc w:val="both"/>
        <w:rPr>
          <w:rFonts w:ascii="Stag Book" w:hAnsi="Stag Book"/>
          <w:sz w:val="22"/>
          <w:lang w:val="en-US"/>
        </w:rPr>
      </w:pPr>
    </w:p>
    <w:p w14:paraId="3E2515B3" w14:textId="62795CF1" w:rsidR="002926FD" w:rsidRPr="002926FD" w:rsidRDefault="002926FD" w:rsidP="002B7238">
      <w:pPr>
        <w:jc w:val="both"/>
        <w:rPr>
          <w:rFonts w:ascii="Stag Book" w:hAnsi="Stag Book"/>
          <w:sz w:val="22"/>
          <w:lang w:val="en-US"/>
        </w:rPr>
      </w:pPr>
    </w:p>
    <w:p w14:paraId="374FC842" w14:textId="691F0015" w:rsidR="002926FD" w:rsidRPr="002926FD" w:rsidRDefault="002926FD" w:rsidP="002B7238">
      <w:pPr>
        <w:jc w:val="both"/>
        <w:rPr>
          <w:rFonts w:ascii="Stag Book" w:hAnsi="Stag Book"/>
          <w:sz w:val="22"/>
          <w:lang w:val="en-US"/>
        </w:rPr>
      </w:pPr>
    </w:p>
    <w:p w14:paraId="04177068" w14:textId="7BE05AA5" w:rsidR="002926FD" w:rsidRPr="002926FD" w:rsidRDefault="00F9309C" w:rsidP="002926FD">
      <w:pPr>
        <w:jc w:val="both"/>
        <w:rPr>
          <w:rFonts w:ascii="Stag Book" w:hAnsi="Stag Book"/>
          <w:b/>
          <w:sz w:val="22"/>
          <w:lang w:val="es-ES"/>
        </w:rPr>
      </w:pPr>
      <w:r w:rsidRPr="002926FD">
        <w:rPr>
          <w:rFonts w:ascii="Stag Book" w:hAnsi="Stag Book"/>
          <w:b/>
          <w:sz w:val="22"/>
          <w:lang w:val="es-ES"/>
        </w:rPr>
        <w:t>CAMBIAR DE NOMBRE A UNA COLUMNA.</w:t>
      </w:r>
    </w:p>
    <w:p w14:paraId="13E50D99" w14:textId="76564F2E" w:rsidR="00F9309C" w:rsidRDefault="00F9309C" w:rsidP="002926FD">
      <w:pPr>
        <w:jc w:val="both"/>
        <w:rPr>
          <w:rFonts w:ascii="Stag Book" w:hAnsi="Stag Book"/>
          <w:b/>
          <w:sz w:val="22"/>
          <w:lang w:val="es-ES"/>
        </w:rPr>
      </w:pPr>
    </w:p>
    <w:p w14:paraId="12400A92" w14:textId="71D8C26E" w:rsidR="002926FD" w:rsidRPr="002926FD" w:rsidRDefault="002926FD" w:rsidP="002926FD">
      <w:pPr>
        <w:jc w:val="both"/>
        <w:rPr>
          <w:rFonts w:ascii="Stag Book" w:hAnsi="Stag Book"/>
          <w:b/>
          <w:sz w:val="22"/>
          <w:lang w:val="es-ES"/>
        </w:rPr>
      </w:pPr>
      <w:r w:rsidRPr="002926FD">
        <w:rPr>
          <w:rFonts w:ascii="Stag Book" w:hAnsi="Stag Book"/>
          <w:b/>
          <w:sz w:val="22"/>
          <w:lang w:val="es-ES"/>
        </w:rPr>
        <w:t>Comando:</w:t>
      </w:r>
      <w:r w:rsidRPr="00F9309C">
        <w:rPr>
          <w:rFonts w:ascii="Stag Book" w:hAnsi="Stag Book"/>
          <w:sz w:val="22"/>
          <w:lang w:val="es-ES"/>
        </w:rPr>
        <w:t xml:space="preserve"> ALTER TABLE – RENAME COLUMN</w:t>
      </w:r>
    </w:p>
    <w:p w14:paraId="3DE22CC6" w14:textId="6674EC70" w:rsidR="002926FD" w:rsidRPr="002926FD" w:rsidRDefault="002926FD" w:rsidP="002926FD">
      <w:pPr>
        <w:jc w:val="both"/>
        <w:rPr>
          <w:rFonts w:ascii="Stag Book" w:hAnsi="Stag Book"/>
          <w:sz w:val="22"/>
          <w:lang w:val="es-ES"/>
        </w:rPr>
      </w:pPr>
      <w:r w:rsidRPr="002926FD">
        <w:rPr>
          <w:rFonts w:ascii="Stag Book" w:hAnsi="Stag Book"/>
          <w:sz w:val="22"/>
          <w:lang w:val="es-ES"/>
        </w:rPr>
        <w:t>Ejemplo desde SQL *PLUS.</w:t>
      </w:r>
    </w:p>
    <w:p w14:paraId="28DC8870" w14:textId="1BE7D261" w:rsidR="002926FD" w:rsidRPr="002926FD" w:rsidRDefault="002926FD" w:rsidP="002926FD">
      <w:pPr>
        <w:jc w:val="both"/>
        <w:rPr>
          <w:rFonts w:ascii="Stag Book" w:hAnsi="Stag Book"/>
          <w:sz w:val="22"/>
          <w:lang w:val="es-ES"/>
        </w:rPr>
      </w:pPr>
    </w:p>
    <w:p w14:paraId="2F6B08BB" w14:textId="5C03885C" w:rsidR="002926FD" w:rsidRPr="002926FD" w:rsidRDefault="002926FD" w:rsidP="002926FD">
      <w:pPr>
        <w:jc w:val="both"/>
        <w:rPr>
          <w:rFonts w:ascii="Stag Book" w:hAnsi="Stag Book"/>
          <w:sz w:val="22"/>
          <w:lang w:val="es-ES"/>
        </w:rPr>
      </w:pPr>
      <w:r w:rsidRPr="002926FD">
        <w:rPr>
          <w:rFonts w:ascii="Stag Book" w:hAnsi="Stag Book"/>
          <w:sz w:val="22"/>
          <w:lang w:val="es-ES"/>
        </w:rPr>
        <w:t>Por ejemplo, el siguiente comando renombra la columna BONOS de la tabla CLIENTE por BONO_CLIENTE, use el comando DESCRIBE para verificar el cambio.</w:t>
      </w:r>
    </w:p>
    <w:p w14:paraId="383AB1D2" w14:textId="35D99365" w:rsidR="002926FD" w:rsidRPr="002926FD" w:rsidRDefault="002926FD" w:rsidP="002926FD">
      <w:pPr>
        <w:jc w:val="both"/>
        <w:rPr>
          <w:rFonts w:ascii="Stag Book" w:hAnsi="Stag Book"/>
          <w:sz w:val="22"/>
          <w:lang w:val="es-ES"/>
        </w:rPr>
      </w:pPr>
    </w:p>
    <w:p w14:paraId="3EC48E7F" w14:textId="5D604DEE" w:rsidR="002926FD" w:rsidRPr="002926FD" w:rsidRDefault="00F9309C" w:rsidP="002926FD">
      <w:pPr>
        <w:jc w:val="both"/>
        <w:rPr>
          <w:rFonts w:ascii="Stag Book" w:hAnsi="Stag Book"/>
          <w:sz w:val="22"/>
          <w:lang w:val="es-ES"/>
        </w:rPr>
      </w:pPr>
      <w:r w:rsidRPr="002926FD">
        <w:rPr>
          <w:rFonts w:ascii="Stag Book" w:hAnsi="Stag Book"/>
          <w:sz w:val="22"/>
          <w:lang w:val="es-ES"/>
        </w:rPr>
        <w:t>SQL&gt; ALTER TABLE CLIENTE RENAME COLUMN BONOS TO BONO_CLIENTE;</w:t>
      </w:r>
    </w:p>
    <w:p w14:paraId="159B6360" w14:textId="59A9D607" w:rsidR="002926FD" w:rsidRPr="002926FD" w:rsidRDefault="002926FD" w:rsidP="002926FD">
      <w:pPr>
        <w:jc w:val="both"/>
        <w:rPr>
          <w:rFonts w:ascii="Stag Book" w:hAnsi="Stag Book"/>
          <w:sz w:val="22"/>
          <w:lang w:val="es-ES"/>
        </w:rPr>
      </w:pPr>
      <w:r w:rsidRPr="002926FD">
        <w:rPr>
          <w:rFonts w:ascii="Stag Book" w:hAnsi="Stag Book"/>
          <w:sz w:val="22"/>
          <w:lang w:val="es-ES"/>
        </w:rPr>
        <w:t>El comando puede ser cancelado si la columna tiene objetos dependientes, basado en relaciones.</w:t>
      </w:r>
    </w:p>
    <w:p w14:paraId="05400710" w14:textId="482357A9" w:rsidR="002926FD" w:rsidRPr="002926FD" w:rsidRDefault="00943240" w:rsidP="002926FD">
      <w:pPr>
        <w:jc w:val="both"/>
        <w:rPr>
          <w:rFonts w:ascii="Stag Book" w:hAnsi="Stag Book"/>
          <w:sz w:val="22"/>
          <w:lang w:val="es-ES"/>
        </w:rPr>
      </w:pPr>
      <w:r>
        <w:rPr>
          <w:rFonts w:ascii="Stag Book" w:hAnsi="Stag Book"/>
          <w:noProof/>
          <w:sz w:val="22"/>
          <w:lang w:eastAsia="es-PE"/>
        </w:rPr>
        <mc:AlternateContent>
          <mc:Choice Requires="wpg">
            <w:drawing>
              <wp:anchor distT="0" distB="0" distL="114300" distR="114300" simplePos="0" relativeHeight="251827200" behindDoc="0" locked="0" layoutInCell="1" allowOverlap="1" wp14:anchorId="0EE6CDDC" wp14:editId="397D38C1">
                <wp:simplePos x="0" y="0"/>
                <wp:positionH relativeFrom="column">
                  <wp:posOffset>3810</wp:posOffset>
                </wp:positionH>
                <wp:positionV relativeFrom="paragraph">
                  <wp:posOffset>40005</wp:posOffset>
                </wp:positionV>
                <wp:extent cx="6115050" cy="2333625"/>
                <wp:effectExtent l="0" t="0" r="0" b="9525"/>
                <wp:wrapNone/>
                <wp:docPr id="204" name="Grupo 204"/>
                <wp:cNvGraphicFramePr/>
                <a:graphic xmlns:a="http://schemas.openxmlformats.org/drawingml/2006/main">
                  <a:graphicData uri="http://schemas.microsoft.com/office/word/2010/wordprocessingGroup">
                    <wpg:wgp>
                      <wpg:cNvGrpSpPr/>
                      <wpg:grpSpPr>
                        <a:xfrm>
                          <a:off x="0" y="0"/>
                          <a:ext cx="6115050" cy="2333625"/>
                          <a:chOff x="0" y="0"/>
                          <a:chExt cx="6115050" cy="2333625"/>
                        </a:xfrm>
                      </wpg:grpSpPr>
                      <pic:pic xmlns:pic="http://schemas.openxmlformats.org/drawingml/2006/picture">
                        <pic:nvPicPr>
                          <pic:cNvPr id="203" name="Imagen 203"/>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2333625"/>
                          </a:xfrm>
                          <a:prstGeom prst="rect">
                            <a:avLst/>
                          </a:prstGeom>
                          <a:noFill/>
                          <a:ln>
                            <a:noFill/>
                          </a:ln>
                        </pic:spPr>
                      </pic:pic>
                      <wps:wsp>
                        <wps:cNvPr id="410" name="Rectángulo 410"/>
                        <wps:cNvSpPr/>
                        <wps:spPr>
                          <a:xfrm>
                            <a:off x="9525" y="342900"/>
                            <a:ext cx="48196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ángulo 411"/>
                        <wps:cNvSpPr/>
                        <wps:spPr>
                          <a:xfrm>
                            <a:off x="9525" y="819150"/>
                            <a:ext cx="1809750"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ángulo 412"/>
                        <wps:cNvSpPr/>
                        <wps:spPr>
                          <a:xfrm>
                            <a:off x="9525" y="1905000"/>
                            <a:ext cx="48196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983B97" id="Grupo 204" o:spid="_x0000_s1026" style="position:absolute;margin-left:.3pt;margin-top:3.15pt;width:481.5pt;height:183.75pt;z-index:251827200" coordsize="61150,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">
                <v:shape id="Imagen 203" o:spid="_x0000_s1027" type="#_x0000_t75" style="position:absolute;width:61150;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">
                  <v:imagedata r:id="rId49" o:title=""/>
                  <v:path arrowok="t"/>
                </v:shape>
                <v:rect id="Rectángulo 410" o:spid="_x0000_s1028" style="position:absolute;left:95;top:3429;width:481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" filled="f" strokecolor="red" strokeweight="1.5pt"/>
                <v:rect id="Rectángulo 411" o:spid="_x0000_s1029" style="position:absolute;left:95;top:8191;width:18097;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" filled="f" strokecolor="red" strokeweight="1.5pt"/>
                <v:rect id="Rectángulo 412" o:spid="_x0000_s1030" style="position:absolute;left:95;top:19050;width:481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" filled="f" strokecolor="red" strokeweight="1.5pt"/>
              </v:group>
            </w:pict>
          </mc:Fallback>
        </mc:AlternateContent>
      </w:r>
    </w:p>
    <w:p w14:paraId="045B923C" w14:textId="77777777" w:rsidR="002926FD" w:rsidRPr="002926FD" w:rsidRDefault="002926FD" w:rsidP="002926FD">
      <w:pPr>
        <w:jc w:val="both"/>
        <w:rPr>
          <w:rFonts w:ascii="Stag Book" w:hAnsi="Stag Book"/>
          <w:sz w:val="22"/>
          <w:lang w:val="es-ES"/>
        </w:rPr>
      </w:pPr>
    </w:p>
    <w:p w14:paraId="4805BBB9" w14:textId="13E218C0" w:rsidR="002926FD" w:rsidRPr="002926FD" w:rsidRDefault="002926FD" w:rsidP="002926FD">
      <w:pPr>
        <w:jc w:val="both"/>
        <w:rPr>
          <w:rFonts w:ascii="Stag Book" w:hAnsi="Stag Book"/>
          <w:sz w:val="22"/>
          <w:lang w:val="es-ES"/>
        </w:rPr>
      </w:pPr>
    </w:p>
    <w:p w14:paraId="1EFF7D54" w14:textId="77777777" w:rsidR="002926FD" w:rsidRPr="002926FD" w:rsidRDefault="002926FD" w:rsidP="002926FD">
      <w:pPr>
        <w:jc w:val="both"/>
        <w:rPr>
          <w:rFonts w:ascii="Stag Book" w:hAnsi="Stag Book"/>
          <w:sz w:val="22"/>
          <w:lang w:val="es-ES"/>
        </w:rPr>
      </w:pPr>
    </w:p>
    <w:p w14:paraId="4A77C02E" w14:textId="77777777" w:rsidR="002926FD" w:rsidRPr="002926FD" w:rsidRDefault="002926FD" w:rsidP="002926FD">
      <w:pPr>
        <w:jc w:val="both"/>
        <w:rPr>
          <w:rFonts w:ascii="Stag Book" w:hAnsi="Stag Book"/>
          <w:sz w:val="22"/>
          <w:lang w:val="es-ES"/>
        </w:rPr>
      </w:pPr>
    </w:p>
    <w:p w14:paraId="6F14752E" w14:textId="085E209B" w:rsidR="002926FD" w:rsidRPr="002926FD" w:rsidRDefault="002926FD" w:rsidP="002926FD">
      <w:pPr>
        <w:jc w:val="both"/>
        <w:rPr>
          <w:rFonts w:ascii="Stag Book" w:hAnsi="Stag Book"/>
          <w:sz w:val="22"/>
          <w:lang w:val="es-ES"/>
        </w:rPr>
      </w:pPr>
    </w:p>
    <w:p w14:paraId="7EE0690F" w14:textId="77777777" w:rsidR="002926FD" w:rsidRPr="002926FD" w:rsidRDefault="002926FD" w:rsidP="002926FD">
      <w:pPr>
        <w:jc w:val="both"/>
        <w:rPr>
          <w:rFonts w:ascii="Stag Book" w:hAnsi="Stag Book"/>
          <w:sz w:val="22"/>
          <w:lang w:val="es-ES"/>
        </w:rPr>
      </w:pPr>
    </w:p>
    <w:p w14:paraId="022B4E54" w14:textId="77777777" w:rsidR="002926FD" w:rsidRPr="002926FD" w:rsidRDefault="002926FD" w:rsidP="002926FD">
      <w:pPr>
        <w:jc w:val="both"/>
        <w:rPr>
          <w:rFonts w:ascii="Stag Book" w:hAnsi="Stag Book"/>
          <w:sz w:val="22"/>
          <w:lang w:val="es-ES"/>
        </w:rPr>
      </w:pPr>
    </w:p>
    <w:p w14:paraId="526892F4" w14:textId="77777777" w:rsidR="002926FD" w:rsidRPr="002926FD" w:rsidRDefault="002926FD" w:rsidP="002926FD">
      <w:pPr>
        <w:jc w:val="both"/>
        <w:rPr>
          <w:rFonts w:ascii="Stag Book" w:hAnsi="Stag Book"/>
          <w:sz w:val="22"/>
          <w:lang w:val="es-ES"/>
        </w:rPr>
      </w:pPr>
    </w:p>
    <w:p w14:paraId="10DA7B74" w14:textId="77777777" w:rsidR="002926FD" w:rsidRPr="002926FD" w:rsidRDefault="002926FD" w:rsidP="002926FD">
      <w:pPr>
        <w:jc w:val="both"/>
        <w:rPr>
          <w:rFonts w:ascii="Stag Book" w:hAnsi="Stag Book"/>
          <w:sz w:val="22"/>
          <w:lang w:val="es-ES"/>
        </w:rPr>
      </w:pPr>
    </w:p>
    <w:p w14:paraId="28BECF55" w14:textId="77777777" w:rsidR="002926FD" w:rsidRPr="002926FD" w:rsidRDefault="002926FD" w:rsidP="002926FD">
      <w:pPr>
        <w:jc w:val="both"/>
        <w:rPr>
          <w:rFonts w:ascii="Stag Book" w:hAnsi="Stag Book"/>
          <w:sz w:val="22"/>
          <w:lang w:val="es-ES"/>
        </w:rPr>
      </w:pPr>
    </w:p>
    <w:p w14:paraId="3B24C094" w14:textId="6D11AA39" w:rsidR="002926FD" w:rsidRPr="002926FD" w:rsidRDefault="002926FD" w:rsidP="002926FD">
      <w:pPr>
        <w:jc w:val="both"/>
        <w:rPr>
          <w:rFonts w:ascii="Stag Book" w:hAnsi="Stag Book"/>
          <w:sz w:val="22"/>
          <w:lang w:val="es-ES"/>
        </w:rPr>
      </w:pPr>
    </w:p>
    <w:p w14:paraId="0BFCB94C" w14:textId="11418BF5" w:rsidR="002926FD" w:rsidRPr="002926FD" w:rsidRDefault="002926FD" w:rsidP="002926FD">
      <w:pPr>
        <w:jc w:val="both"/>
        <w:rPr>
          <w:rFonts w:ascii="Stag Book" w:hAnsi="Stag Book"/>
          <w:sz w:val="22"/>
          <w:lang w:val="es-ES"/>
        </w:rPr>
      </w:pPr>
    </w:p>
    <w:p w14:paraId="795D4FAE" w14:textId="77777777" w:rsidR="002926FD" w:rsidRPr="002926FD" w:rsidRDefault="002926FD" w:rsidP="002926FD">
      <w:pPr>
        <w:jc w:val="both"/>
        <w:rPr>
          <w:rFonts w:ascii="Stag Book" w:hAnsi="Stag Book"/>
          <w:sz w:val="22"/>
          <w:lang w:val="es-ES"/>
        </w:rPr>
      </w:pPr>
    </w:p>
    <w:p w14:paraId="0BC6B376" w14:textId="77777777" w:rsidR="002926FD" w:rsidRPr="002926FD" w:rsidRDefault="002926FD" w:rsidP="002926FD">
      <w:pPr>
        <w:jc w:val="both"/>
        <w:rPr>
          <w:rFonts w:ascii="Stag Book" w:hAnsi="Stag Book"/>
          <w:sz w:val="22"/>
          <w:lang w:val="es-ES"/>
        </w:rPr>
      </w:pPr>
    </w:p>
    <w:p w14:paraId="74E7B180" w14:textId="53774B1D" w:rsidR="002926FD" w:rsidRPr="00943240" w:rsidRDefault="00943240" w:rsidP="002926FD">
      <w:pPr>
        <w:jc w:val="both"/>
        <w:rPr>
          <w:rFonts w:ascii="Stag Book" w:hAnsi="Stag Book"/>
          <w:b/>
          <w:sz w:val="22"/>
          <w:lang w:val="es-ES"/>
        </w:rPr>
      </w:pPr>
      <w:r w:rsidRPr="00943240">
        <w:rPr>
          <w:rFonts w:ascii="Stag Book" w:hAnsi="Stag Book"/>
          <w:b/>
          <w:sz w:val="22"/>
          <w:lang w:val="es-ES"/>
        </w:rPr>
        <w:lastRenderedPageBreak/>
        <w:t>ELIMINANDO COLUMNAS DE TABLAS:</w:t>
      </w:r>
    </w:p>
    <w:p w14:paraId="77917C26" w14:textId="77777777" w:rsidR="002926FD" w:rsidRPr="002926FD" w:rsidRDefault="002926FD" w:rsidP="002926FD">
      <w:pPr>
        <w:jc w:val="both"/>
        <w:rPr>
          <w:rFonts w:ascii="Stag Book" w:hAnsi="Stag Book"/>
          <w:sz w:val="22"/>
          <w:lang w:val="es-ES"/>
        </w:rPr>
      </w:pPr>
      <w:r w:rsidRPr="002926FD">
        <w:rPr>
          <w:rFonts w:ascii="Stag Book" w:hAnsi="Stag Book"/>
          <w:sz w:val="22"/>
          <w:lang w:val="es-ES"/>
        </w:rPr>
        <w:t>Comando: ALTER TABLE – DROP COLUMN</w:t>
      </w:r>
    </w:p>
    <w:p w14:paraId="2354B95D" w14:textId="77777777" w:rsidR="002926FD" w:rsidRPr="002926FD" w:rsidRDefault="002926FD" w:rsidP="002926FD">
      <w:pPr>
        <w:jc w:val="both"/>
        <w:rPr>
          <w:rFonts w:ascii="Stag Book" w:hAnsi="Stag Book"/>
          <w:sz w:val="22"/>
          <w:lang w:val="es-ES"/>
        </w:rPr>
      </w:pPr>
      <w:r w:rsidRPr="002926FD">
        <w:rPr>
          <w:rFonts w:ascii="Stag Book" w:hAnsi="Stag Book"/>
          <w:sz w:val="22"/>
          <w:lang w:val="es-ES"/>
        </w:rPr>
        <w:t>Ejemplo desde SQL *PLUS.</w:t>
      </w:r>
    </w:p>
    <w:p w14:paraId="0457EC7F" w14:textId="77777777" w:rsidR="002926FD" w:rsidRPr="002926FD" w:rsidRDefault="002926FD" w:rsidP="002926FD">
      <w:pPr>
        <w:jc w:val="both"/>
        <w:rPr>
          <w:rFonts w:ascii="Stag Book" w:hAnsi="Stag Book"/>
          <w:sz w:val="22"/>
          <w:lang w:val="es-ES"/>
        </w:rPr>
      </w:pPr>
    </w:p>
    <w:p w14:paraId="3C187118" w14:textId="5F5B27B9" w:rsidR="002926FD" w:rsidRPr="002926FD" w:rsidRDefault="002926FD" w:rsidP="002926FD">
      <w:pPr>
        <w:jc w:val="both"/>
        <w:rPr>
          <w:rFonts w:ascii="Stag Book" w:hAnsi="Stag Book"/>
          <w:sz w:val="22"/>
          <w:lang w:val="es-ES"/>
        </w:rPr>
      </w:pPr>
      <w:r w:rsidRPr="002926FD">
        <w:rPr>
          <w:rFonts w:ascii="Stag Book" w:hAnsi="Stag Book"/>
          <w:sz w:val="22"/>
          <w:lang w:val="es-ES"/>
        </w:rPr>
        <w:t>E</w:t>
      </w:r>
      <w:r w:rsidR="00943240">
        <w:rPr>
          <w:rFonts w:ascii="Stag Book" w:hAnsi="Stag Book"/>
          <w:sz w:val="22"/>
          <w:lang w:val="es-ES"/>
        </w:rPr>
        <w:t>l</w:t>
      </w:r>
      <w:r w:rsidRPr="002926FD">
        <w:rPr>
          <w:rFonts w:ascii="Stag Book" w:hAnsi="Stag Book"/>
          <w:sz w:val="22"/>
          <w:lang w:val="es-ES"/>
        </w:rPr>
        <w:t xml:space="preserve"> siguiente comando elimina la columna BONO_CLIENTE de la tabla CLIENTE.</w:t>
      </w:r>
    </w:p>
    <w:p w14:paraId="10B77EF6" w14:textId="41898455" w:rsidR="002926FD" w:rsidRDefault="00943240" w:rsidP="002926FD">
      <w:pPr>
        <w:jc w:val="both"/>
        <w:rPr>
          <w:rFonts w:ascii="Stag Book" w:hAnsi="Stag Book"/>
          <w:sz w:val="22"/>
          <w:lang w:val="es-ES"/>
        </w:rPr>
      </w:pPr>
      <w:r w:rsidRPr="00943240">
        <w:rPr>
          <w:rFonts w:ascii="Stag Book" w:hAnsi="Stag Book"/>
          <w:b/>
          <w:sz w:val="22"/>
          <w:lang w:val="es-ES"/>
        </w:rPr>
        <w:t>SQL&gt;</w:t>
      </w:r>
      <w:r w:rsidRPr="002926FD">
        <w:rPr>
          <w:rFonts w:ascii="Stag Book" w:hAnsi="Stag Book"/>
          <w:sz w:val="22"/>
          <w:lang w:val="es-ES"/>
        </w:rPr>
        <w:t xml:space="preserve"> ALTER TABLE CLIENTE DROP COLUMN BONO_CLIENTE;</w:t>
      </w:r>
    </w:p>
    <w:p w14:paraId="51638920" w14:textId="76AE840F" w:rsidR="00943240" w:rsidRDefault="005B1B20" w:rsidP="002926FD">
      <w:pPr>
        <w:jc w:val="both"/>
        <w:rPr>
          <w:rFonts w:ascii="Stag Book" w:hAnsi="Stag Book"/>
          <w:sz w:val="22"/>
          <w:lang w:val="es-ES"/>
        </w:rPr>
      </w:pPr>
      <w:r w:rsidRPr="005B1B20">
        <w:rPr>
          <w:rFonts w:ascii="Stag Book" w:hAnsi="Stag Book"/>
          <w:noProof/>
          <w:sz w:val="22"/>
          <w:lang w:eastAsia="es-PE"/>
        </w:rPr>
        <mc:AlternateContent>
          <mc:Choice Requires="wpg">
            <w:drawing>
              <wp:anchor distT="0" distB="0" distL="114300" distR="114300" simplePos="0" relativeHeight="251839488" behindDoc="0" locked="0" layoutInCell="1" allowOverlap="1" wp14:anchorId="200D17B5" wp14:editId="1CC8E09A">
                <wp:simplePos x="0" y="0"/>
                <wp:positionH relativeFrom="column">
                  <wp:posOffset>3810</wp:posOffset>
                </wp:positionH>
                <wp:positionV relativeFrom="paragraph">
                  <wp:posOffset>47625</wp:posOffset>
                </wp:positionV>
                <wp:extent cx="6115050" cy="2790825"/>
                <wp:effectExtent l="19050" t="19050" r="19050" b="28575"/>
                <wp:wrapNone/>
                <wp:docPr id="210" name="Grupo 210"/>
                <wp:cNvGraphicFramePr/>
                <a:graphic xmlns:a="http://schemas.openxmlformats.org/drawingml/2006/main">
                  <a:graphicData uri="http://schemas.microsoft.com/office/word/2010/wordprocessingGroup">
                    <wpg:wgp>
                      <wpg:cNvGrpSpPr/>
                      <wpg:grpSpPr>
                        <a:xfrm>
                          <a:off x="0" y="0"/>
                          <a:ext cx="6115050" cy="2790825"/>
                          <a:chOff x="0" y="0"/>
                          <a:chExt cx="6115050" cy="2790825"/>
                        </a:xfrm>
                      </wpg:grpSpPr>
                      <pic:pic xmlns:pic="http://schemas.openxmlformats.org/drawingml/2006/picture">
                        <pic:nvPicPr>
                          <pic:cNvPr id="208" name="Imagen 208"/>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2790825"/>
                          </a:xfrm>
                          <a:prstGeom prst="rect">
                            <a:avLst/>
                          </a:prstGeom>
                          <a:noFill/>
                          <a:ln>
                            <a:solidFill>
                              <a:schemeClr val="accent1"/>
                            </a:solidFill>
                          </a:ln>
                        </pic:spPr>
                      </pic:pic>
                      <wps:wsp>
                        <wps:cNvPr id="414" name="Rectángulo 414"/>
                        <wps:cNvSpPr/>
                        <wps:spPr>
                          <a:xfrm>
                            <a:off x="9525" y="371475"/>
                            <a:ext cx="481965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209"/>
                        <wps:cNvSpPr/>
                        <wps:spPr>
                          <a:xfrm>
                            <a:off x="0" y="962025"/>
                            <a:ext cx="184785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56F73B" id="Grupo 210" o:spid="_x0000_s1026" style="position:absolute;margin-left:.3pt;margin-top:3.75pt;width:481.5pt;height:219.75pt;z-index:251839488" coordsize="61150,27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">
                <v:shape id="Imagen 208" o:spid="_x0000_s1027" type="#_x0000_t75" style="position:absolute;width:61150;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" stroked="t" strokecolor="#1cade4 [3204]">
                  <v:imagedata r:id="rId51" o:title=""/>
                  <v:path arrowok="t"/>
                </v:shape>
                <v:rect id="Rectángulo 414" o:spid="_x0000_s1028" style="position:absolute;left:95;top:3714;width:4819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" filled="f" strokecolor="red" strokeweight="1.5pt"/>
                <v:rect id="Rectángulo 209" o:spid="_x0000_s1029" style="position:absolute;top:9620;width:1847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" filled="f" strokecolor="red" strokeweight="1.5pt"/>
              </v:group>
            </w:pict>
          </mc:Fallback>
        </mc:AlternateContent>
      </w:r>
    </w:p>
    <w:p w14:paraId="7694D82C" w14:textId="49D71111" w:rsidR="00943240" w:rsidRDefault="00943240" w:rsidP="002926FD">
      <w:pPr>
        <w:jc w:val="both"/>
        <w:rPr>
          <w:rFonts w:ascii="Stag Book" w:hAnsi="Stag Book"/>
          <w:sz w:val="22"/>
          <w:lang w:val="es-ES"/>
        </w:rPr>
      </w:pPr>
    </w:p>
    <w:p w14:paraId="56908327" w14:textId="7F1EFD81" w:rsidR="00943240" w:rsidRDefault="00943240" w:rsidP="002926FD">
      <w:pPr>
        <w:jc w:val="both"/>
        <w:rPr>
          <w:rFonts w:ascii="Stag Book" w:hAnsi="Stag Book"/>
          <w:sz w:val="22"/>
          <w:lang w:val="es-ES"/>
        </w:rPr>
      </w:pPr>
    </w:p>
    <w:p w14:paraId="7EFC31D5" w14:textId="37BBED37" w:rsidR="00943240" w:rsidRDefault="00943240" w:rsidP="002926FD">
      <w:pPr>
        <w:jc w:val="both"/>
        <w:rPr>
          <w:rFonts w:ascii="Stag Book" w:hAnsi="Stag Book"/>
          <w:sz w:val="22"/>
          <w:lang w:val="es-ES"/>
        </w:rPr>
      </w:pPr>
    </w:p>
    <w:p w14:paraId="73E257EC" w14:textId="119327F4" w:rsidR="00943240" w:rsidRDefault="00943240" w:rsidP="002926FD">
      <w:pPr>
        <w:jc w:val="both"/>
        <w:rPr>
          <w:rFonts w:ascii="Stag Book" w:hAnsi="Stag Book"/>
          <w:sz w:val="22"/>
          <w:lang w:val="es-ES"/>
        </w:rPr>
      </w:pPr>
    </w:p>
    <w:p w14:paraId="49045D6A" w14:textId="5C55309C" w:rsidR="00943240" w:rsidRDefault="00943240" w:rsidP="002926FD">
      <w:pPr>
        <w:jc w:val="both"/>
        <w:rPr>
          <w:rFonts w:ascii="Stag Book" w:hAnsi="Stag Book"/>
          <w:sz w:val="22"/>
          <w:lang w:val="es-ES"/>
        </w:rPr>
      </w:pPr>
    </w:p>
    <w:p w14:paraId="411F7BDE" w14:textId="16C3A7BA" w:rsidR="00943240" w:rsidRDefault="00943240" w:rsidP="002926FD">
      <w:pPr>
        <w:jc w:val="both"/>
        <w:rPr>
          <w:rFonts w:ascii="Stag Book" w:hAnsi="Stag Book"/>
          <w:sz w:val="22"/>
          <w:lang w:val="es-ES"/>
        </w:rPr>
      </w:pPr>
    </w:p>
    <w:p w14:paraId="3559971E" w14:textId="65789ACF" w:rsidR="00943240" w:rsidRDefault="00943240" w:rsidP="002926FD">
      <w:pPr>
        <w:jc w:val="both"/>
        <w:rPr>
          <w:rFonts w:ascii="Stag Book" w:hAnsi="Stag Book"/>
          <w:sz w:val="22"/>
          <w:lang w:val="es-ES"/>
        </w:rPr>
      </w:pPr>
    </w:p>
    <w:p w14:paraId="5ED7EB09" w14:textId="5E588A14" w:rsidR="00943240" w:rsidRDefault="00943240" w:rsidP="002926FD">
      <w:pPr>
        <w:jc w:val="both"/>
        <w:rPr>
          <w:rFonts w:ascii="Stag Book" w:hAnsi="Stag Book"/>
          <w:sz w:val="22"/>
          <w:lang w:val="es-ES"/>
        </w:rPr>
      </w:pPr>
    </w:p>
    <w:p w14:paraId="5B405AA9" w14:textId="7DBAF394" w:rsidR="00943240" w:rsidRDefault="00943240" w:rsidP="002926FD">
      <w:pPr>
        <w:jc w:val="both"/>
        <w:rPr>
          <w:rFonts w:ascii="Stag Book" w:hAnsi="Stag Book"/>
          <w:sz w:val="22"/>
          <w:lang w:val="es-ES"/>
        </w:rPr>
      </w:pPr>
    </w:p>
    <w:p w14:paraId="081F64B6" w14:textId="4FCCC827" w:rsidR="00943240" w:rsidRDefault="00943240" w:rsidP="002926FD">
      <w:pPr>
        <w:jc w:val="both"/>
        <w:rPr>
          <w:rFonts w:ascii="Stag Book" w:hAnsi="Stag Book"/>
          <w:sz w:val="22"/>
          <w:lang w:val="es-ES"/>
        </w:rPr>
      </w:pPr>
    </w:p>
    <w:p w14:paraId="612ECF3C" w14:textId="77777777" w:rsidR="00943240" w:rsidRDefault="00943240" w:rsidP="002926FD">
      <w:pPr>
        <w:jc w:val="both"/>
        <w:rPr>
          <w:rFonts w:ascii="Stag Book" w:hAnsi="Stag Book"/>
          <w:sz w:val="22"/>
          <w:lang w:val="es-ES"/>
        </w:rPr>
      </w:pPr>
    </w:p>
    <w:p w14:paraId="4173973F" w14:textId="63A4C879" w:rsidR="00943240" w:rsidRDefault="00943240" w:rsidP="002926FD">
      <w:pPr>
        <w:jc w:val="both"/>
        <w:rPr>
          <w:rFonts w:ascii="Stag Book" w:hAnsi="Stag Book"/>
          <w:sz w:val="22"/>
          <w:lang w:val="es-ES"/>
        </w:rPr>
      </w:pPr>
    </w:p>
    <w:p w14:paraId="43ABB255" w14:textId="7C65191B" w:rsidR="00943240" w:rsidRDefault="00943240" w:rsidP="002926FD">
      <w:pPr>
        <w:jc w:val="both"/>
        <w:rPr>
          <w:rFonts w:ascii="Stag Book" w:hAnsi="Stag Book"/>
          <w:sz w:val="22"/>
          <w:lang w:val="es-ES"/>
        </w:rPr>
      </w:pPr>
    </w:p>
    <w:p w14:paraId="44548764" w14:textId="16194066" w:rsidR="00943240" w:rsidRDefault="00943240" w:rsidP="002926FD">
      <w:pPr>
        <w:jc w:val="both"/>
        <w:rPr>
          <w:rFonts w:ascii="Stag Book" w:hAnsi="Stag Book"/>
          <w:sz w:val="22"/>
          <w:lang w:val="es-ES"/>
        </w:rPr>
      </w:pPr>
    </w:p>
    <w:p w14:paraId="61C83BC8" w14:textId="56CAE845" w:rsidR="00943240" w:rsidRDefault="00943240" w:rsidP="002926FD">
      <w:pPr>
        <w:jc w:val="both"/>
        <w:rPr>
          <w:rFonts w:ascii="Stag Book" w:hAnsi="Stag Book"/>
          <w:sz w:val="22"/>
          <w:lang w:val="es-ES"/>
        </w:rPr>
      </w:pPr>
    </w:p>
    <w:p w14:paraId="254CBD86" w14:textId="3671061A" w:rsidR="00943240" w:rsidRDefault="00943240" w:rsidP="002926FD">
      <w:pPr>
        <w:jc w:val="both"/>
        <w:rPr>
          <w:rFonts w:ascii="Stag Book" w:hAnsi="Stag Book"/>
          <w:sz w:val="22"/>
          <w:lang w:val="es-ES"/>
        </w:rPr>
      </w:pPr>
    </w:p>
    <w:p w14:paraId="2903DF93" w14:textId="40A0D895" w:rsidR="00943240" w:rsidRDefault="00943240" w:rsidP="002926FD">
      <w:pPr>
        <w:jc w:val="both"/>
        <w:rPr>
          <w:rFonts w:ascii="Stag Book" w:hAnsi="Stag Book"/>
          <w:sz w:val="22"/>
          <w:lang w:val="es-ES"/>
        </w:rPr>
      </w:pPr>
    </w:p>
    <w:p w14:paraId="75A1B5DA" w14:textId="4047F166" w:rsidR="00943240" w:rsidRDefault="00943240" w:rsidP="002926FD">
      <w:pPr>
        <w:jc w:val="both"/>
        <w:rPr>
          <w:rFonts w:ascii="Stag Book" w:hAnsi="Stag Book"/>
          <w:sz w:val="22"/>
          <w:lang w:val="es-ES"/>
        </w:rPr>
      </w:pPr>
    </w:p>
    <w:p w14:paraId="6BA1D393" w14:textId="7751BC4D" w:rsidR="002926FD" w:rsidRPr="005B1B20" w:rsidRDefault="005B1B20" w:rsidP="005B1B20">
      <w:pPr>
        <w:jc w:val="both"/>
        <w:rPr>
          <w:rFonts w:ascii="Stag Book" w:hAnsi="Stag Book"/>
          <w:b/>
          <w:sz w:val="22"/>
          <w:lang w:val="es-ES"/>
        </w:rPr>
      </w:pPr>
      <w:r w:rsidRPr="005B1B20">
        <w:rPr>
          <w:rFonts w:ascii="Stag Book" w:hAnsi="Stag Book"/>
          <w:b/>
          <w:sz w:val="22"/>
          <w:lang w:val="es-ES"/>
        </w:rPr>
        <w:t>ELIMINANDO TABLAS.</w:t>
      </w:r>
    </w:p>
    <w:p w14:paraId="337881E2" w14:textId="77777777" w:rsidR="00BD3624" w:rsidRDefault="00BD3624" w:rsidP="005B1B20">
      <w:pPr>
        <w:jc w:val="both"/>
        <w:rPr>
          <w:rFonts w:ascii="Stag Book" w:hAnsi="Stag Book"/>
          <w:sz w:val="22"/>
          <w:lang w:val="es-ES"/>
        </w:rPr>
      </w:pPr>
    </w:p>
    <w:p w14:paraId="3A3E973A" w14:textId="7167BADC" w:rsidR="002926FD" w:rsidRPr="005B1B20" w:rsidRDefault="002926FD" w:rsidP="005B1B20">
      <w:pPr>
        <w:jc w:val="both"/>
        <w:rPr>
          <w:rFonts w:ascii="Stag Book" w:hAnsi="Stag Book"/>
          <w:sz w:val="22"/>
          <w:lang w:val="es-ES"/>
        </w:rPr>
      </w:pPr>
      <w:r w:rsidRPr="005B1B20">
        <w:rPr>
          <w:rFonts w:ascii="Stag Book" w:hAnsi="Stag Book"/>
          <w:sz w:val="22"/>
          <w:lang w:val="es-ES"/>
        </w:rPr>
        <w:t>Comando: DROP TABLE.</w:t>
      </w:r>
    </w:p>
    <w:p w14:paraId="5ACFEBAD" w14:textId="77777777" w:rsidR="005B1B20" w:rsidRDefault="005B1B20" w:rsidP="005B1B20">
      <w:pPr>
        <w:jc w:val="both"/>
        <w:rPr>
          <w:rFonts w:ascii="Stag Book" w:hAnsi="Stag Book"/>
          <w:sz w:val="22"/>
          <w:lang w:val="es-ES"/>
        </w:rPr>
      </w:pPr>
    </w:p>
    <w:p w14:paraId="0E3C6A69" w14:textId="1E3E65B1" w:rsidR="002926FD" w:rsidRPr="005B1B20" w:rsidRDefault="002926FD" w:rsidP="005B1B20">
      <w:pPr>
        <w:jc w:val="both"/>
        <w:rPr>
          <w:rFonts w:ascii="Stag Book" w:hAnsi="Stag Book"/>
          <w:sz w:val="22"/>
          <w:lang w:val="es-ES"/>
        </w:rPr>
      </w:pPr>
      <w:r w:rsidRPr="005B1B20">
        <w:rPr>
          <w:rFonts w:ascii="Stag Book" w:hAnsi="Stag Book"/>
          <w:sz w:val="22"/>
          <w:lang w:val="es-ES"/>
        </w:rPr>
        <w:t xml:space="preserve">Si la tabla a eliminar está referenciada por otra tabla a través de una llave foránea, usted no podrá eliminarla con el comando anterior, usted tiene que adicionar la cláusula </w:t>
      </w:r>
      <w:r w:rsidRPr="00BD3624">
        <w:rPr>
          <w:rFonts w:ascii="Stag Book" w:hAnsi="Stag Book"/>
          <w:b/>
          <w:sz w:val="22"/>
          <w:lang w:val="es-ES"/>
        </w:rPr>
        <w:t>CASCADE CONSTRAINT</w:t>
      </w:r>
      <w:r w:rsidRPr="005B1B20">
        <w:rPr>
          <w:rFonts w:ascii="Stag Book" w:hAnsi="Stag Book"/>
          <w:sz w:val="22"/>
          <w:lang w:val="es-ES"/>
        </w:rPr>
        <w:t xml:space="preserve"> al comando </w:t>
      </w:r>
      <w:r w:rsidRPr="00BD3624">
        <w:rPr>
          <w:rFonts w:ascii="Stag Book" w:hAnsi="Stag Book"/>
          <w:b/>
          <w:sz w:val="22"/>
          <w:lang w:val="es-ES"/>
        </w:rPr>
        <w:t>DROP TABLE</w:t>
      </w:r>
      <w:r w:rsidRPr="005B1B20">
        <w:rPr>
          <w:rFonts w:ascii="Stag Book" w:hAnsi="Stag Book"/>
          <w:sz w:val="22"/>
          <w:lang w:val="es-ES"/>
        </w:rPr>
        <w:t xml:space="preserve"> para forzar la eliminación de la tabla. </w:t>
      </w:r>
    </w:p>
    <w:p w14:paraId="762FD68B" w14:textId="77777777" w:rsidR="005B1B20" w:rsidRDefault="005B1B20" w:rsidP="005B1B20">
      <w:pPr>
        <w:jc w:val="both"/>
        <w:rPr>
          <w:rFonts w:ascii="Stag Book" w:hAnsi="Stag Book"/>
          <w:sz w:val="22"/>
          <w:lang w:val="es-ES"/>
        </w:rPr>
      </w:pPr>
    </w:p>
    <w:p w14:paraId="23F6BB10" w14:textId="57A8FD86" w:rsidR="002926FD" w:rsidRPr="005B1B20" w:rsidRDefault="002926FD" w:rsidP="005B1B20">
      <w:pPr>
        <w:jc w:val="both"/>
        <w:rPr>
          <w:rFonts w:ascii="Stag Book" w:hAnsi="Stag Book"/>
          <w:sz w:val="22"/>
          <w:lang w:val="es-ES"/>
        </w:rPr>
      </w:pPr>
      <w:r w:rsidRPr="005B1B20">
        <w:rPr>
          <w:rFonts w:ascii="Stag Book" w:hAnsi="Stag Book"/>
          <w:sz w:val="22"/>
          <w:lang w:val="es-ES"/>
        </w:rPr>
        <w:t xml:space="preserve">Por ejemplo, el siguiente comando elimina la tabla CLIENTE del esquema </w:t>
      </w:r>
      <w:r w:rsidR="005B1B20">
        <w:rPr>
          <w:rFonts w:ascii="Stag Book" w:hAnsi="Stag Book"/>
          <w:sz w:val="22"/>
          <w:lang w:val="es-ES"/>
        </w:rPr>
        <w:t>IDAT</w:t>
      </w:r>
      <w:r w:rsidRPr="005B1B20">
        <w:rPr>
          <w:rFonts w:ascii="Stag Book" w:hAnsi="Stag Book"/>
          <w:sz w:val="22"/>
          <w:lang w:val="es-ES"/>
        </w:rPr>
        <w:t xml:space="preserve"> junto con la llave primaria y las foráneas que hacen referencia (</w:t>
      </w:r>
      <w:r w:rsidR="005B1B20" w:rsidRPr="005B1B20">
        <w:rPr>
          <w:rFonts w:ascii="Stag Book" w:hAnsi="Stag Book"/>
          <w:sz w:val="22"/>
          <w:lang w:val="es-ES"/>
        </w:rPr>
        <w:t>CONSTRAINTS</w:t>
      </w:r>
      <w:r w:rsidRPr="005B1B20">
        <w:rPr>
          <w:rFonts w:ascii="Stag Book" w:hAnsi="Stag Book"/>
          <w:sz w:val="22"/>
          <w:lang w:val="es-ES"/>
        </w:rPr>
        <w:t>).</w:t>
      </w:r>
    </w:p>
    <w:p w14:paraId="4B73182C" w14:textId="77777777" w:rsidR="002926FD" w:rsidRPr="005B1B20" w:rsidRDefault="002926FD" w:rsidP="005B1B20">
      <w:pPr>
        <w:jc w:val="both"/>
        <w:rPr>
          <w:rFonts w:ascii="Stag Book" w:hAnsi="Stag Book"/>
          <w:sz w:val="22"/>
          <w:lang w:val="es-ES"/>
        </w:rPr>
      </w:pPr>
    </w:p>
    <w:p w14:paraId="19733524" w14:textId="591B880E" w:rsidR="002926FD" w:rsidRPr="005B1B20" w:rsidRDefault="005B1B20" w:rsidP="005B1B20">
      <w:pPr>
        <w:jc w:val="both"/>
        <w:rPr>
          <w:rFonts w:ascii="Stag Book" w:hAnsi="Stag Book"/>
          <w:sz w:val="22"/>
          <w:lang w:val="es-ES"/>
        </w:rPr>
      </w:pPr>
      <w:r w:rsidRPr="00BD3624">
        <w:rPr>
          <w:rFonts w:ascii="Stag Book" w:hAnsi="Stag Book"/>
          <w:b/>
          <w:sz w:val="22"/>
          <w:lang w:val="es-ES"/>
        </w:rPr>
        <w:t>SQL&gt;</w:t>
      </w:r>
      <w:r w:rsidRPr="005B1B20">
        <w:rPr>
          <w:rFonts w:ascii="Stag Book" w:hAnsi="Stag Book"/>
          <w:sz w:val="22"/>
          <w:lang w:val="es-ES"/>
        </w:rPr>
        <w:t xml:space="preserve"> DROP TABLE ALUMNO.CLIENTE CASCADE CONSTRAINTS;</w:t>
      </w:r>
    </w:p>
    <w:p w14:paraId="73CA61CB" w14:textId="103F79A6" w:rsidR="002926FD" w:rsidRPr="00BD3624" w:rsidRDefault="00BD3624" w:rsidP="00BD3624">
      <w:pPr>
        <w:jc w:val="both"/>
        <w:rPr>
          <w:rFonts w:ascii="Stag Book" w:hAnsi="Stag Book"/>
          <w:sz w:val="22"/>
          <w:lang w:val="es-ES"/>
        </w:rPr>
      </w:pPr>
      <w:r w:rsidRPr="00BD3624">
        <w:rPr>
          <w:rFonts w:ascii="Stag Book" w:hAnsi="Stag Book"/>
          <w:noProof/>
          <w:sz w:val="22"/>
          <w:lang w:eastAsia="es-PE"/>
        </w:rPr>
        <w:drawing>
          <wp:anchor distT="0" distB="0" distL="114300" distR="114300" simplePos="0" relativeHeight="251840512" behindDoc="0" locked="0" layoutInCell="1" allowOverlap="1" wp14:anchorId="2FAF7691" wp14:editId="40EF8DB1">
            <wp:simplePos x="0" y="0"/>
            <wp:positionH relativeFrom="margin">
              <wp:posOffset>19050</wp:posOffset>
            </wp:positionH>
            <wp:positionV relativeFrom="paragraph">
              <wp:posOffset>40005</wp:posOffset>
            </wp:positionV>
            <wp:extent cx="6124575" cy="1895475"/>
            <wp:effectExtent l="19050" t="19050" r="28575" b="2857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4575" cy="18954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616A008" w14:textId="77777777" w:rsidR="002926FD" w:rsidRPr="00BD3624" w:rsidRDefault="002926FD" w:rsidP="00BD3624">
      <w:pPr>
        <w:jc w:val="both"/>
        <w:rPr>
          <w:rFonts w:ascii="Stag Book" w:hAnsi="Stag Book"/>
          <w:sz w:val="22"/>
          <w:lang w:val="es-ES"/>
        </w:rPr>
      </w:pPr>
    </w:p>
    <w:p w14:paraId="1D063357" w14:textId="77777777" w:rsidR="002926FD" w:rsidRPr="00BD3624" w:rsidRDefault="002926FD" w:rsidP="00BD3624">
      <w:pPr>
        <w:jc w:val="both"/>
        <w:rPr>
          <w:rFonts w:ascii="Stag Book" w:hAnsi="Stag Book"/>
          <w:sz w:val="22"/>
          <w:lang w:val="es-ES"/>
        </w:rPr>
      </w:pPr>
      <w:r w:rsidRPr="00BD3624">
        <w:rPr>
          <w:rFonts w:ascii="Stag Book" w:hAnsi="Stag Book"/>
          <w:noProof/>
          <w:sz w:val="22"/>
          <w:lang w:eastAsia="es-PE"/>
        </w:rPr>
        <mc:AlternateContent>
          <mc:Choice Requires="wps">
            <w:drawing>
              <wp:anchor distT="0" distB="0" distL="114300" distR="114300" simplePos="0" relativeHeight="251841536" behindDoc="0" locked="0" layoutInCell="1" allowOverlap="1" wp14:anchorId="6710DC54" wp14:editId="583D304B">
                <wp:simplePos x="0" y="0"/>
                <wp:positionH relativeFrom="margin">
                  <wp:posOffset>22860</wp:posOffset>
                </wp:positionH>
                <wp:positionV relativeFrom="paragraph">
                  <wp:posOffset>108585</wp:posOffset>
                </wp:positionV>
                <wp:extent cx="4819650" cy="200025"/>
                <wp:effectExtent l="0" t="0" r="19050" b="28575"/>
                <wp:wrapNone/>
                <wp:docPr id="417" name="Rectángulo 417"/>
                <wp:cNvGraphicFramePr/>
                <a:graphic xmlns:a="http://schemas.openxmlformats.org/drawingml/2006/main">
                  <a:graphicData uri="http://schemas.microsoft.com/office/word/2010/wordprocessingShape">
                    <wps:wsp>
                      <wps:cNvSpPr/>
                      <wps:spPr>
                        <a:xfrm>
                          <a:off x="0" y="0"/>
                          <a:ext cx="481965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A50CB" id="Rectángulo 417" o:spid="_x0000_s1026" style="position:absolute;margin-left:1.8pt;margin-top:8.55pt;width:379.5pt;height:15.7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" filled="f" strokecolor="red" strokeweight="1.5pt">
                <w10:wrap anchorx="margin"/>
              </v:rect>
            </w:pict>
          </mc:Fallback>
        </mc:AlternateContent>
      </w:r>
    </w:p>
    <w:p w14:paraId="11EC61AE" w14:textId="77777777" w:rsidR="002926FD" w:rsidRPr="00BD3624" w:rsidRDefault="002926FD" w:rsidP="00BD3624">
      <w:pPr>
        <w:jc w:val="both"/>
        <w:rPr>
          <w:rFonts w:ascii="Stag Book" w:hAnsi="Stag Book"/>
          <w:sz w:val="22"/>
          <w:lang w:val="es-ES"/>
        </w:rPr>
      </w:pPr>
    </w:p>
    <w:p w14:paraId="346C1838" w14:textId="77777777" w:rsidR="002926FD" w:rsidRPr="00BD3624" w:rsidRDefault="002926FD" w:rsidP="00BD3624">
      <w:pPr>
        <w:jc w:val="both"/>
        <w:rPr>
          <w:rFonts w:ascii="Stag Book" w:hAnsi="Stag Book"/>
          <w:sz w:val="22"/>
          <w:lang w:val="es-ES"/>
        </w:rPr>
      </w:pPr>
    </w:p>
    <w:p w14:paraId="31E9E52D" w14:textId="10725337" w:rsidR="002926FD" w:rsidRPr="00BD3624" w:rsidRDefault="002926FD" w:rsidP="00BD3624">
      <w:pPr>
        <w:jc w:val="both"/>
        <w:rPr>
          <w:rFonts w:ascii="Stag Book" w:hAnsi="Stag Book"/>
          <w:sz w:val="22"/>
          <w:lang w:val="es-ES"/>
        </w:rPr>
      </w:pPr>
    </w:p>
    <w:p w14:paraId="7509B81A" w14:textId="0CEF28A5" w:rsidR="002926FD" w:rsidRPr="00BD3624" w:rsidRDefault="00BD3624" w:rsidP="00BD3624">
      <w:pPr>
        <w:jc w:val="both"/>
        <w:rPr>
          <w:rFonts w:ascii="Stag Book" w:hAnsi="Stag Book"/>
          <w:sz w:val="22"/>
          <w:lang w:val="es-ES"/>
        </w:rPr>
      </w:pPr>
      <w:r w:rsidRPr="00BD3624">
        <w:rPr>
          <w:rFonts w:ascii="Stag Book" w:hAnsi="Stag Book"/>
          <w:noProof/>
          <w:sz w:val="22"/>
          <w:lang w:eastAsia="es-PE"/>
        </w:rPr>
        <mc:AlternateContent>
          <mc:Choice Requires="wps">
            <w:drawing>
              <wp:anchor distT="0" distB="0" distL="114300" distR="114300" simplePos="0" relativeHeight="251842560" behindDoc="0" locked="0" layoutInCell="1" allowOverlap="1" wp14:anchorId="3F38E2DB" wp14:editId="77C5AFD6">
                <wp:simplePos x="0" y="0"/>
                <wp:positionH relativeFrom="margin">
                  <wp:posOffset>32385</wp:posOffset>
                </wp:positionH>
                <wp:positionV relativeFrom="paragraph">
                  <wp:posOffset>38100</wp:posOffset>
                </wp:positionV>
                <wp:extent cx="1809750" cy="200025"/>
                <wp:effectExtent l="0" t="0" r="19050" b="28575"/>
                <wp:wrapNone/>
                <wp:docPr id="418" name="Rectángulo 418"/>
                <wp:cNvGraphicFramePr/>
                <a:graphic xmlns:a="http://schemas.openxmlformats.org/drawingml/2006/main">
                  <a:graphicData uri="http://schemas.microsoft.com/office/word/2010/wordprocessingShape">
                    <wps:wsp>
                      <wps:cNvSpPr/>
                      <wps:spPr>
                        <a:xfrm>
                          <a:off x="0" y="0"/>
                          <a:ext cx="180975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76FBD" id="Rectángulo 418" o:spid="_x0000_s1026" style="position:absolute;margin-left:2.55pt;margin-top:3pt;width:142.5pt;height:15.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" filled="f" strokecolor="red" strokeweight="1.5pt">
                <w10:wrap anchorx="margin"/>
              </v:rect>
            </w:pict>
          </mc:Fallback>
        </mc:AlternateContent>
      </w:r>
    </w:p>
    <w:p w14:paraId="10E8A599" w14:textId="77777777" w:rsidR="002926FD" w:rsidRPr="00BD3624" w:rsidRDefault="002926FD" w:rsidP="00BD3624">
      <w:pPr>
        <w:jc w:val="both"/>
        <w:rPr>
          <w:rFonts w:ascii="Stag Book" w:hAnsi="Stag Book"/>
          <w:sz w:val="22"/>
          <w:lang w:val="es-ES"/>
        </w:rPr>
      </w:pPr>
    </w:p>
    <w:p w14:paraId="4825A4A4" w14:textId="12B49B34" w:rsidR="002926FD" w:rsidRDefault="002926FD" w:rsidP="00BD3624">
      <w:pPr>
        <w:jc w:val="both"/>
        <w:rPr>
          <w:rFonts w:ascii="Stag Book" w:hAnsi="Stag Book"/>
          <w:sz w:val="22"/>
          <w:lang w:val="es-ES"/>
        </w:rPr>
      </w:pPr>
    </w:p>
    <w:p w14:paraId="35B2C9FF" w14:textId="77777777" w:rsidR="00BD3624" w:rsidRPr="00BD3624" w:rsidRDefault="00BD3624" w:rsidP="00BD3624">
      <w:pPr>
        <w:jc w:val="both"/>
        <w:rPr>
          <w:rFonts w:ascii="Stag Book" w:hAnsi="Stag Book"/>
          <w:sz w:val="22"/>
          <w:lang w:val="es-ES"/>
        </w:rPr>
      </w:pPr>
    </w:p>
    <w:p w14:paraId="6729FB0C" w14:textId="77777777" w:rsidR="002926FD" w:rsidRPr="00BD3624" w:rsidRDefault="002926FD" w:rsidP="00BD3624">
      <w:pPr>
        <w:jc w:val="both"/>
        <w:rPr>
          <w:rFonts w:ascii="Stag Book" w:hAnsi="Stag Book"/>
          <w:sz w:val="22"/>
          <w:lang w:val="es-ES"/>
        </w:rPr>
      </w:pPr>
    </w:p>
    <w:p w14:paraId="5090E289" w14:textId="77777777" w:rsidR="002926FD" w:rsidRPr="00BD3624" w:rsidRDefault="002926FD" w:rsidP="00BD3624">
      <w:pPr>
        <w:jc w:val="both"/>
        <w:rPr>
          <w:rFonts w:ascii="Stag Book" w:hAnsi="Stag Book"/>
          <w:sz w:val="22"/>
          <w:lang w:val="es-ES"/>
        </w:rPr>
      </w:pPr>
    </w:p>
    <w:p w14:paraId="614F802D" w14:textId="77777777" w:rsidR="002926FD" w:rsidRPr="00BD3624" w:rsidRDefault="002926FD" w:rsidP="00BD3624">
      <w:pPr>
        <w:jc w:val="both"/>
        <w:rPr>
          <w:rFonts w:ascii="Stag Book" w:hAnsi="Stag Book"/>
          <w:sz w:val="22"/>
          <w:lang w:val="es-ES"/>
        </w:rPr>
      </w:pPr>
    </w:p>
    <w:p w14:paraId="41F53974" w14:textId="77777777" w:rsidR="002926FD" w:rsidRPr="00EB2810" w:rsidRDefault="002926FD" w:rsidP="00BD3624">
      <w:pPr>
        <w:jc w:val="both"/>
        <w:rPr>
          <w:rFonts w:ascii="Stag Book" w:hAnsi="Stag Book"/>
          <w:b/>
          <w:sz w:val="22"/>
          <w:lang w:val="es-ES"/>
        </w:rPr>
      </w:pPr>
      <w:r w:rsidRPr="00EB2810">
        <w:rPr>
          <w:rFonts w:ascii="Stag Book" w:hAnsi="Stag Book"/>
          <w:b/>
          <w:sz w:val="22"/>
          <w:lang w:val="es-ES"/>
        </w:rPr>
        <w:t>FIN DE CREACION Y MODIFICACION DE TABLA.</w:t>
      </w:r>
    </w:p>
    <w:p w14:paraId="77AA01B0" w14:textId="1D5B7A42" w:rsidR="002926FD" w:rsidRDefault="002926FD" w:rsidP="00BD3624">
      <w:pPr>
        <w:jc w:val="both"/>
        <w:rPr>
          <w:rFonts w:ascii="Stag Book" w:hAnsi="Stag Book"/>
          <w:sz w:val="22"/>
          <w:lang w:val="es-ES"/>
        </w:rPr>
      </w:pPr>
    </w:p>
    <w:p w14:paraId="5366B380" w14:textId="75B53AE2" w:rsidR="00633FD3" w:rsidRPr="00745DF3" w:rsidRDefault="00633FD3" w:rsidP="00633FD3">
      <w:pPr>
        <w:jc w:val="both"/>
        <w:rPr>
          <w:rFonts w:ascii="Arial" w:hAnsi="Arial" w:cs="Arial"/>
          <w:b/>
          <w:bCs/>
          <w:color w:val="6F01EE"/>
        </w:rPr>
      </w:pPr>
      <w:r w:rsidRPr="00745DF3">
        <w:rPr>
          <w:rFonts w:ascii="Arial" w:hAnsi="Arial" w:cs="Arial"/>
          <w:b/>
          <w:bCs/>
          <w:color w:val="6F01EE"/>
        </w:rPr>
        <w:lastRenderedPageBreak/>
        <w:t>Subtema 1.</w:t>
      </w:r>
      <w:r>
        <w:rPr>
          <w:rFonts w:ascii="Arial" w:hAnsi="Arial" w:cs="Arial"/>
          <w:b/>
          <w:bCs/>
          <w:color w:val="6F01EE"/>
        </w:rPr>
        <w:t>4</w:t>
      </w:r>
      <w:r w:rsidRPr="00745DF3">
        <w:rPr>
          <w:rFonts w:ascii="Arial" w:hAnsi="Arial" w:cs="Arial"/>
          <w:b/>
          <w:bCs/>
          <w:color w:val="6F01EE"/>
        </w:rPr>
        <w:t>:</w:t>
      </w:r>
    </w:p>
    <w:p w14:paraId="26010932" w14:textId="03140855" w:rsidR="00633FD3" w:rsidRPr="004863E2" w:rsidRDefault="00633FD3" w:rsidP="00633FD3">
      <w:pPr>
        <w:jc w:val="both"/>
        <w:rPr>
          <w:rFonts w:ascii="Stag Book" w:hAnsi="Stag Book" w:cs="Arial"/>
          <w:color w:val="6F01EE"/>
          <w:sz w:val="36"/>
          <w:szCs w:val="36"/>
          <w:lang w:eastAsia="es-MX"/>
        </w:rPr>
      </w:pPr>
      <w:r>
        <w:rPr>
          <w:rFonts w:ascii="Stag Book" w:hAnsi="Stag Book" w:cs="Arial"/>
          <w:color w:val="6F01EE"/>
          <w:sz w:val="36"/>
          <w:szCs w:val="36"/>
          <w:lang w:eastAsia="es-MX"/>
        </w:rPr>
        <w:t>Creación de Diagramas de Base de Datos.</w:t>
      </w:r>
    </w:p>
    <w:p w14:paraId="523B6595" w14:textId="77777777" w:rsidR="002336A4" w:rsidRPr="00DD1904" w:rsidRDefault="002336A4" w:rsidP="00DD7CB3">
      <w:pPr>
        <w:jc w:val="both"/>
        <w:rPr>
          <w:rFonts w:ascii="Stag Book" w:hAnsi="Stag Book"/>
          <w:sz w:val="22"/>
          <w:lang w:val="es-ES"/>
        </w:rPr>
      </w:pPr>
    </w:p>
    <w:p w14:paraId="775BA4EC" w14:textId="13168365" w:rsidR="002336A4" w:rsidRDefault="00655D44" w:rsidP="00DD7CB3">
      <w:pPr>
        <w:jc w:val="both"/>
        <w:rPr>
          <w:rFonts w:ascii="Stag Book" w:hAnsi="Stag Book"/>
          <w:sz w:val="22"/>
          <w:lang w:val="es-ES"/>
        </w:rPr>
      </w:pPr>
      <w:r>
        <w:rPr>
          <w:rFonts w:ascii="Stag Book" w:hAnsi="Stag Book"/>
          <w:sz w:val="22"/>
          <w:lang w:val="es-ES"/>
        </w:rPr>
        <w:t xml:space="preserve">Los diagramas de base de datos son entornos gráficos, donde se expresa </w:t>
      </w:r>
      <w:r w:rsidR="00633FD3">
        <w:rPr>
          <w:rFonts w:ascii="Stag Book" w:hAnsi="Stag Book"/>
          <w:sz w:val="22"/>
          <w:lang w:val="es-ES"/>
        </w:rPr>
        <w:t>la ló</w:t>
      </w:r>
      <w:r>
        <w:rPr>
          <w:rFonts w:ascii="Stag Book" w:hAnsi="Stag Book"/>
          <w:sz w:val="22"/>
          <w:lang w:val="es-ES"/>
        </w:rPr>
        <w:t>gi</w:t>
      </w:r>
      <w:r w:rsidR="00633FD3">
        <w:rPr>
          <w:rFonts w:ascii="Stag Book" w:hAnsi="Stag Book"/>
          <w:sz w:val="22"/>
          <w:lang w:val="es-ES"/>
        </w:rPr>
        <w:t>c</w:t>
      </w:r>
      <w:r>
        <w:rPr>
          <w:rFonts w:ascii="Stag Book" w:hAnsi="Stag Book"/>
          <w:sz w:val="22"/>
          <w:lang w:val="es-ES"/>
        </w:rPr>
        <w:t>a del negocio, resumido en tablas y relaciones.</w:t>
      </w:r>
    </w:p>
    <w:p w14:paraId="20183939" w14:textId="777E9217" w:rsidR="00655D44" w:rsidRDefault="00655D44" w:rsidP="00DD7CB3">
      <w:pPr>
        <w:jc w:val="both"/>
        <w:rPr>
          <w:rFonts w:ascii="Stag Book" w:hAnsi="Stag Book"/>
          <w:sz w:val="22"/>
          <w:lang w:val="es-ES"/>
        </w:rPr>
      </w:pPr>
    </w:p>
    <w:p w14:paraId="4DB77FDB" w14:textId="4F328800" w:rsidR="00655D44" w:rsidRDefault="00655D44" w:rsidP="00DD7CB3">
      <w:pPr>
        <w:jc w:val="both"/>
        <w:rPr>
          <w:rFonts w:ascii="Stag Book" w:hAnsi="Stag Book"/>
          <w:sz w:val="22"/>
          <w:lang w:val="es-ES"/>
        </w:rPr>
      </w:pPr>
      <w:r>
        <w:rPr>
          <w:rFonts w:ascii="Stag Book" w:hAnsi="Stag Book"/>
          <w:sz w:val="22"/>
          <w:lang w:val="es-ES"/>
        </w:rPr>
        <w:t>Pasos para crear un Diagrama de base de datos.</w:t>
      </w:r>
    </w:p>
    <w:p w14:paraId="609835A0" w14:textId="606D435F" w:rsidR="00655D44" w:rsidRDefault="00655D44" w:rsidP="00DD7CB3">
      <w:pPr>
        <w:jc w:val="both"/>
        <w:rPr>
          <w:rFonts w:ascii="Stag Book" w:hAnsi="Stag Book"/>
          <w:sz w:val="22"/>
          <w:lang w:val="es-ES"/>
        </w:rPr>
      </w:pPr>
    </w:p>
    <w:p w14:paraId="5ABE8267" w14:textId="167E34AD" w:rsidR="00655D44" w:rsidRPr="00655D44" w:rsidRDefault="00655D44" w:rsidP="00DD7CB3">
      <w:pPr>
        <w:jc w:val="both"/>
        <w:rPr>
          <w:rFonts w:ascii="Stag Book" w:hAnsi="Stag Book"/>
          <w:b/>
          <w:sz w:val="22"/>
          <w:lang w:val="es-ES"/>
        </w:rPr>
      </w:pPr>
      <w:r w:rsidRPr="00655D44">
        <w:rPr>
          <w:rFonts w:ascii="Stag Book" w:hAnsi="Stag Book"/>
          <w:b/>
          <w:sz w:val="22"/>
          <w:lang w:val="es-ES"/>
        </w:rPr>
        <w:t>PASO 1:</w:t>
      </w:r>
    </w:p>
    <w:p w14:paraId="02B78D52" w14:textId="192DFD3C" w:rsidR="00655D44" w:rsidRDefault="00655D44" w:rsidP="00DD7CB3">
      <w:pPr>
        <w:jc w:val="both"/>
        <w:rPr>
          <w:rFonts w:ascii="Stag Book" w:hAnsi="Stag Book"/>
          <w:sz w:val="22"/>
          <w:lang w:val="es-ES"/>
        </w:rPr>
      </w:pPr>
      <w:r>
        <w:rPr>
          <w:rFonts w:ascii="Stag Book" w:hAnsi="Stag Book"/>
          <w:sz w:val="22"/>
          <w:lang w:val="es-ES"/>
        </w:rPr>
        <w:t>Abrir el programa SQL Developer, debe crear una conexión LOCAL, ingrese con el usuario USER01 contraseña 123456.</w:t>
      </w:r>
    </w:p>
    <w:p w14:paraId="1458B2B4" w14:textId="13F3530C" w:rsidR="00655D44" w:rsidRDefault="00655D44" w:rsidP="00DD7CB3">
      <w:pPr>
        <w:jc w:val="both"/>
        <w:rPr>
          <w:rFonts w:ascii="Stag Book" w:hAnsi="Stag Book"/>
          <w:sz w:val="22"/>
          <w:lang w:val="es-ES"/>
        </w:rPr>
      </w:pPr>
    </w:p>
    <w:p w14:paraId="78C5B777" w14:textId="63359A02" w:rsidR="00765F8C" w:rsidRPr="00765F8C" w:rsidRDefault="00765F8C" w:rsidP="00DD7CB3">
      <w:pPr>
        <w:jc w:val="both"/>
        <w:rPr>
          <w:rFonts w:ascii="Stag Book" w:hAnsi="Stag Book"/>
          <w:b/>
          <w:sz w:val="22"/>
          <w:lang w:val="es-ES"/>
        </w:rPr>
      </w:pPr>
      <w:r w:rsidRPr="00765F8C">
        <w:rPr>
          <w:rFonts w:ascii="Stag Book" w:hAnsi="Stag Book"/>
          <w:b/>
          <w:sz w:val="22"/>
          <w:lang w:val="es-ES"/>
        </w:rPr>
        <w:t>PASO 2:</w:t>
      </w:r>
    </w:p>
    <w:p w14:paraId="1A623065" w14:textId="312535D5" w:rsidR="00765F8C" w:rsidRDefault="00765F8C" w:rsidP="00DD7CB3">
      <w:pPr>
        <w:jc w:val="both"/>
        <w:rPr>
          <w:rFonts w:ascii="Stag Book" w:hAnsi="Stag Book"/>
          <w:sz w:val="22"/>
          <w:lang w:val="es-ES"/>
        </w:rPr>
      </w:pPr>
      <w:r>
        <w:rPr>
          <w:rFonts w:ascii="Stag Book" w:hAnsi="Stag Book"/>
          <w:sz w:val="22"/>
          <w:lang w:val="es-ES"/>
        </w:rPr>
        <w:t xml:space="preserve">Se presenta el siguiente Script de base de datos, donde se contempla la creación de las tablas: </w:t>
      </w:r>
      <w:r w:rsidRPr="00765F8C">
        <w:rPr>
          <w:rFonts w:ascii="Stag Book" w:hAnsi="Stag Book"/>
          <w:b/>
          <w:sz w:val="22"/>
          <w:lang w:val="es-ES"/>
        </w:rPr>
        <w:t>EMPLEADO</w:t>
      </w:r>
      <w:r>
        <w:rPr>
          <w:rFonts w:ascii="Stag Book" w:hAnsi="Stag Book"/>
          <w:sz w:val="22"/>
          <w:lang w:val="es-ES"/>
        </w:rPr>
        <w:t xml:space="preserve"> y </w:t>
      </w:r>
      <w:r w:rsidRPr="00765F8C">
        <w:rPr>
          <w:rFonts w:ascii="Stag Book" w:hAnsi="Stag Book"/>
          <w:b/>
          <w:sz w:val="22"/>
          <w:lang w:val="es-ES"/>
        </w:rPr>
        <w:t>CARGO</w:t>
      </w:r>
      <w:r>
        <w:rPr>
          <w:rFonts w:ascii="Stag Book" w:hAnsi="Stag Book"/>
          <w:sz w:val="22"/>
          <w:lang w:val="es-ES"/>
        </w:rPr>
        <w:t xml:space="preserve"> con relaciones incluidas, proceda a ejecutarlo.</w:t>
      </w:r>
    </w:p>
    <w:p w14:paraId="58F32D62" w14:textId="62DF924F" w:rsidR="00765F8C" w:rsidRDefault="00765F8C" w:rsidP="00DD7CB3">
      <w:pPr>
        <w:jc w:val="both"/>
        <w:rPr>
          <w:rFonts w:ascii="Stag Book" w:hAnsi="Stag Book"/>
          <w:sz w:val="22"/>
          <w:lang w:val="es-ES"/>
        </w:rPr>
      </w:pPr>
      <w:r>
        <w:rPr>
          <w:rFonts w:ascii="Stag Book" w:hAnsi="Stag Book"/>
          <w:noProof/>
          <w:sz w:val="22"/>
          <w:lang w:eastAsia="es-PE"/>
        </w:rPr>
        <w:drawing>
          <wp:anchor distT="0" distB="0" distL="114300" distR="114300" simplePos="0" relativeHeight="251843584" behindDoc="0" locked="0" layoutInCell="1" allowOverlap="1" wp14:anchorId="61FB6C2C" wp14:editId="1BE0DF45">
            <wp:simplePos x="0" y="0"/>
            <wp:positionH relativeFrom="margin">
              <wp:align>left</wp:align>
            </wp:positionH>
            <wp:positionV relativeFrom="paragraph">
              <wp:posOffset>62230</wp:posOffset>
            </wp:positionV>
            <wp:extent cx="6115050" cy="3571875"/>
            <wp:effectExtent l="19050" t="19050" r="19050" b="28575"/>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050" cy="35718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6C9CBCC9" w14:textId="2F54C77D" w:rsidR="00655D44" w:rsidRDefault="00655D44" w:rsidP="00DD7CB3">
      <w:pPr>
        <w:jc w:val="both"/>
        <w:rPr>
          <w:rFonts w:ascii="Stag Book" w:hAnsi="Stag Book"/>
          <w:sz w:val="22"/>
          <w:lang w:val="es-ES"/>
        </w:rPr>
      </w:pPr>
    </w:p>
    <w:p w14:paraId="49926DAF" w14:textId="0513C7AB" w:rsidR="00655D44" w:rsidRDefault="00655D44" w:rsidP="00DD7CB3">
      <w:pPr>
        <w:jc w:val="both"/>
        <w:rPr>
          <w:rFonts w:ascii="Stag Book" w:hAnsi="Stag Book"/>
          <w:sz w:val="22"/>
          <w:lang w:val="es-ES"/>
        </w:rPr>
      </w:pPr>
    </w:p>
    <w:p w14:paraId="0227CB2E" w14:textId="1943AB95" w:rsidR="00655D44" w:rsidRDefault="00655D44" w:rsidP="00DD7CB3">
      <w:pPr>
        <w:jc w:val="both"/>
        <w:rPr>
          <w:rFonts w:ascii="Stag Book" w:hAnsi="Stag Book"/>
          <w:sz w:val="22"/>
          <w:lang w:val="es-ES"/>
        </w:rPr>
      </w:pPr>
    </w:p>
    <w:p w14:paraId="62397293" w14:textId="44C3B5EB" w:rsidR="005D0B20" w:rsidRDefault="005D0B20" w:rsidP="00DD7CB3">
      <w:pPr>
        <w:jc w:val="both"/>
        <w:rPr>
          <w:rFonts w:ascii="Stag Book" w:hAnsi="Stag Book"/>
          <w:sz w:val="22"/>
          <w:lang w:val="es-ES"/>
        </w:rPr>
      </w:pPr>
    </w:p>
    <w:p w14:paraId="6CEE0FE7" w14:textId="389FE29D" w:rsidR="005D0B20" w:rsidRDefault="005D0B20" w:rsidP="00DD7CB3">
      <w:pPr>
        <w:jc w:val="both"/>
        <w:rPr>
          <w:rFonts w:ascii="Stag Book" w:hAnsi="Stag Book"/>
          <w:sz w:val="22"/>
          <w:lang w:val="es-ES"/>
        </w:rPr>
      </w:pPr>
    </w:p>
    <w:p w14:paraId="68C58643" w14:textId="08C6C02C" w:rsidR="005D0B20" w:rsidRDefault="005D0B20" w:rsidP="00DD7CB3">
      <w:pPr>
        <w:jc w:val="both"/>
        <w:rPr>
          <w:rFonts w:ascii="Stag Book" w:hAnsi="Stag Book"/>
          <w:sz w:val="22"/>
          <w:lang w:val="es-ES"/>
        </w:rPr>
      </w:pPr>
    </w:p>
    <w:p w14:paraId="4BC72011" w14:textId="4ED73A8F" w:rsidR="005D0B20" w:rsidRDefault="005D0B20" w:rsidP="00DD7CB3">
      <w:pPr>
        <w:jc w:val="both"/>
        <w:rPr>
          <w:rFonts w:ascii="Stag Book" w:hAnsi="Stag Book"/>
          <w:sz w:val="22"/>
          <w:lang w:val="es-ES"/>
        </w:rPr>
      </w:pPr>
    </w:p>
    <w:p w14:paraId="31EE6D92" w14:textId="30ED074E" w:rsidR="005D0B20" w:rsidRDefault="005D0B20" w:rsidP="00DD7CB3">
      <w:pPr>
        <w:jc w:val="both"/>
        <w:rPr>
          <w:rFonts w:ascii="Stag Book" w:hAnsi="Stag Book"/>
          <w:sz w:val="22"/>
          <w:lang w:val="es-ES"/>
        </w:rPr>
      </w:pPr>
    </w:p>
    <w:p w14:paraId="103E16AD" w14:textId="60300706" w:rsidR="005D0B20" w:rsidRDefault="005D0B20" w:rsidP="00DD7CB3">
      <w:pPr>
        <w:jc w:val="both"/>
        <w:rPr>
          <w:rFonts w:ascii="Stag Book" w:hAnsi="Stag Book"/>
          <w:sz w:val="22"/>
          <w:lang w:val="es-ES"/>
        </w:rPr>
      </w:pPr>
    </w:p>
    <w:p w14:paraId="2D8A4C72" w14:textId="48C52C75" w:rsidR="005D0B20" w:rsidRDefault="005D0B20" w:rsidP="00DD7CB3">
      <w:pPr>
        <w:jc w:val="both"/>
        <w:rPr>
          <w:rFonts w:ascii="Stag Book" w:hAnsi="Stag Book"/>
          <w:sz w:val="22"/>
          <w:lang w:val="es-ES"/>
        </w:rPr>
      </w:pPr>
    </w:p>
    <w:p w14:paraId="4F47690F" w14:textId="46585D85" w:rsidR="005D0B20" w:rsidRDefault="005D0B20" w:rsidP="00DD7CB3">
      <w:pPr>
        <w:jc w:val="both"/>
        <w:rPr>
          <w:rFonts w:ascii="Stag Book" w:hAnsi="Stag Book"/>
          <w:sz w:val="22"/>
          <w:lang w:val="es-ES"/>
        </w:rPr>
      </w:pPr>
    </w:p>
    <w:p w14:paraId="47089427" w14:textId="38F19AD9" w:rsidR="005D0B20" w:rsidRDefault="005D0B20" w:rsidP="00DD7CB3">
      <w:pPr>
        <w:jc w:val="both"/>
        <w:rPr>
          <w:rFonts w:ascii="Stag Book" w:hAnsi="Stag Book"/>
          <w:sz w:val="22"/>
          <w:lang w:val="es-ES"/>
        </w:rPr>
      </w:pPr>
    </w:p>
    <w:p w14:paraId="27CE5206" w14:textId="40B121D0" w:rsidR="005D0B20" w:rsidRDefault="005D0B20" w:rsidP="00DD7CB3">
      <w:pPr>
        <w:jc w:val="both"/>
        <w:rPr>
          <w:rFonts w:ascii="Stag Book" w:hAnsi="Stag Book"/>
          <w:sz w:val="22"/>
          <w:lang w:val="es-ES"/>
        </w:rPr>
      </w:pPr>
    </w:p>
    <w:p w14:paraId="666AF909" w14:textId="6B676C94" w:rsidR="005D0B20" w:rsidRDefault="005D0B20" w:rsidP="00DD7CB3">
      <w:pPr>
        <w:jc w:val="both"/>
        <w:rPr>
          <w:rFonts w:ascii="Stag Book" w:hAnsi="Stag Book"/>
          <w:sz w:val="22"/>
          <w:lang w:val="es-ES"/>
        </w:rPr>
      </w:pPr>
    </w:p>
    <w:p w14:paraId="79BD4AB8" w14:textId="70CB8EF5" w:rsidR="005D0B20" w:rsidRDefault="005D0B20" w:rsidP="00DD7CB3">
      <w:pPr>
        <w:jc w:val="both"/>
        <w:rPr>
          <w:rFonts w:ascii="Stag Book" w:hAnsi="Stag Book"/>
          <w:sz w:val="22"/>
          <w:lang w:val="es-ES"/>
        </w:rPr>
      </w:pPr>
    </w:p>
    <w:p w14:paraId="4C384796" w14:textId="51BA96D3" w:rsidR="005D0B20" w:rsidRDefault="005D0B20" w:rsidP="00DD7CB3">
      <w:pPr>
        <w:jc w:val="both"/>
        <w:rPr>
          <w:rFonts w:ascii="Stag Book" w:hAnsi="Stag Book"/>
          <w:sz w:val="22"/>
          <w:lang w:val="es-ES"/>
        </w:rPr>
      </w:pPr>
    </w:p>
    <w:p w14:paraId="7E38F7FD" w14:textId="1F5C3AB5" w:rsidR="005D0B20" w:rsidRDefault="005D0B20" w:rsidP="00DD7CB3">
      <w:pPr>
        <w:jc w:val="both"/>
        <w:rPr>
          <w:rFonts w:ascii="Stag Book" w:hAnsi="Stag Book"/>
          <w:sz w:val="22"/>
          <w:lang w:val="es-ES"/>
        </w:rPr>
      </w:pPr>
    </w:p>
    <w:p w14:paraId="3044EDEC" w14:textId="418B7EAE" w:rsidR="005D0B20" w:rsidRDefault="005D0B20" w:rsidP="00DD7CB3">
      <w:pPr>
        <w:jc w:val="both"/>
        <w:rPr>
          <w:rFonts w:ascii="Stag Book" w:hAnsi="Stag Book"/>
          <w:sz w:val="22"/>
          <w:lang w:val="es-ES"/>
        </w:rPr>
      </w:pPr>
    </w:p>
    <w:p w14:paraId="1F87C170" w14:textId="6CEC0664" w:rsidR="005D0B20" w:rsidRDefault="005D0B20" w:rsidP="00DD7CB3">
      <w:pPr>
        <w:jc w:val="both"/>
        <w:rPr>
          <w:rFonts w:ascii="Stag Book" w:hAnsi="Stag Book"/>
          <w:sz w:val="22"/>
          <w:lang w:val="es-ES"/>
        </w:rPr>
      </w:pPr>
    </w:p>
    <w:p w14:paraId="35BE2942" w14:textId="12F6D493" w:rsidR="005D0B20" w:rsidRDefault="005D0B20" w:rsidP="00DD7CB3">
      <w:pPr>
        <w:jc w:val="both"/>
        <w:rPr>
          <w:rFonts w:ascii="Stag Book" w:hAnsi="Stag Book"/>
          <w:sz w:val="22"/>
          <w:lang w:val="es-ES"/>
        </w:rPr>
      </w:pPr>
    </w:p>
    <w:p w14:paraId="2245B956" w14:textId="39787549" w:rsidR="005D0B20" w:rsidRDefault="005D0B20" w:rsidP="00DD7CB3">
      <w:pPr>
        <w:jc w:val="both"/>
        <w:rPr>
          <w:rFonts w:ascii="Stag Book" w:hAnsi="Stag Book"/>
          <w:sz w:val="22"/>
          <w:lang w:val="es-ES"/>
        </w:rPr>
      </w:pPr>
    </w:p>
    <w:p w14:paraId="5D383661" w14:textId="18359AF8" w:rsidR="005D0B20" w:rsidRDefault="005D0B20" w:rsidP="00DD7CB3">
      <w:pPr>
        <w:jc w:val="both"/>
        <w:rPr>
          <w:rFonts w:ascii="Stag Book" w:hAnsi="Stag Book"/>
          <w:sz w:val="22"/>
          <w:lang w:val="es-ES"/>
        </w:rPr>
      </w:pPr>
    </w:p>
    <w:p w14:paraId="5B86E380" w14:textId="7946B102" w:rsidR="005D0B20" w:rsidRPr="00765F8C" w:rsidRDefault="00765F8C" w:rsidP="00DD7CB3">
      <w:pPr>
        <w:jc w:val="both"/>
        <w:rPr>
          <w:rFonts w:ascii="Stag Book" w:hAnsi="Stag Book"/>
          <w:b/>
          <w:sz w:val="22"/>
          <w:lang w:val="es-ES"/>
        </w:rPr>
      </w:pPr>
      <w:r w:rsidRPr="00765F8C">
        <w:rPr>
          <w:rFonts w:ascii="Stag Book" w:hAnsi="Stag Book"/>
          <w:b/>
          <w:sz w:val="22"/>
          <w:lang w:val="es-ES"/>
        </w:rPr>
        <w:t xml:space="preserve">PASO 3: </w:t>
      </w:r>
    </w:p>
    <w:p w14:paraId="28018F11" w14:textId="4AFBD7EF" w:rsidR="00765F8C" w:rsidRDefault="00765F8C" w:rsidP="00DD7CB3">
      <w:pPr>
        <w:jc w:val="both"/>
        <w:rPr>
          <w:rFonts w:ascii="Stag Book" w:hAnsi="Stag Book"/>
          <w:sz w:val="22"/>
          <w:lang w:val="es-ES"/>
        </w:rPr>
      </w:pPr>
      <w:r>
        <w:rPr>
          <w:rFonts w:ascii="Stag Book" w:hAnsi="Stag Book"/>
          <w:sz w:val="22"/>
          <w:lang w:val="es-ES"/>
        </w:rPr>
        <w:t xml:space="preserve">Para crear un diagrama de base de datos, se debe iniciar la ventana de EXPLORADOR usando las siguientes opciones de menú: Click en la opción  VER </w:t>
      </w:r>
      <w:r w:rsidRPr="00765F8C">
        <w:rPr>
          <w:rFonts w:ascii="Stag Book" w:hAnsi="Stag Book"/>
          <w:sz w:val="22"/>
          <w:lang w:val="es-ES"/>
        </w:rPr>
        <w:sym w:font="Wingdings" w:char="F0E0"/>
      </w:r>
      <w:r>
        <w:rPr>
          <w:rFonts w:ascii="Stag Book" w:hAnsi="Stag Book"/>
          <w:sz w:val="22"/>
          <w:lang w:val="es-ES"/>
        </w:rPr>
        <w:t xml:space="preserve"> DATA MODELER </w:t>
      </w:r>
      <w:r w:rsidRPr="00765F8C">
        <w:rPr>
          <w:rFonts w:ascii="Stag Book" w:hAnsi="Stag Book"/>
          <w:sz w:val="22"/>
          <w:lang w:val="es-ES"/>
        </w:rPr>
        <w:sym w:font="Wingdings" w:char="F0E0"/>
      </w:r>
      <w:r>
        <w:rPr>
          <w:rFonts w:ascii="Stag Book" w:hAnsi="Stag Book"/>
          <w:sz w:val="22"/>
          <w:lang w:val="es-ES"/>
        </w:rPr>
        <w:t xml:space="preserve"> EXPLORADOR, tal como se indica en la imagen:</w:t>
      </w:r>
    </w:p>
    <w:p w14:paraId="2C2898A6" w14:textId="178A4646" w:rsidR="005D0B20" w:rsidRDefault="00765F8C" w:rsidP="00DD7CB3">
      <w:pPr>
        <w:jc w:val="both"/>
        <w:rPr>
          <w:rFonts w:ascii="Stag Book" w:hAnsi="Stag Book"/>
          <w:sz w:val="22"/>
          <w:lang w:val="es-ES"/>
        </w:rPr>
      </w:pPr>
      <w:r w:rsidRPr="00765F8C">
        <w:rPr>
          <w:rFonts w:ascii="Stag Book" w:hAnsi="Stag Book"/>
          <w:noProof/>
          <w:sz w:val="22"/>
          <w:lang w:eastAsia="es-PE"/>
        </w:rPr>
        <w:drawing>
          <wp:anchor distT="0" distB="0" distL="114300" distR="114300" simplePos="0" relativeHeight="251844608" behindDoc="0" locked="0" layoutInCell="1" allowOverlap="1" wp14:anchorId="28459445" wp14:editId="7E9E3C4E">
            <wp:simplePos x="0" y="0"/>
            <wp:positionH relativeFrom="margin">
              <wp:posOffset>-13335</wp:posOffset>
            </wp:positionH>
            <wp:positionV relativeFrom="paragraph">
              <wp:posOffset>72390</wp:posOffset>
            </wp:positionV>
            <wp:extent cx="6115050" cy="1247775"/>
            <wp:effectExtent l="19050" t="19050" r="19050" b="2857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12477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E6E6163" w14:textId="58A39B51" w:rsidR="005D0B20" w:rsidRDefault="005D0B20" w:rsidP="00DD7CB3">
      <w:pPr>
        <w:jc w:val="both"/>
        <w:rPr>
          <w:rFonts w:ascii="Stag Book" w:hAnsi="Stag Book"/>
          <w:sz w:val="22"/>
          <w:lang w:val="es-ES"/>
        </w:rPr>
      </w:pPr>
    </w:p>
    <w:p w14:paraId="4D4A7987" w14:textId="56FA2A60" w:rsidR="005D0B20" w:rsidRDefault="005D0B20" w:rsidP="00DD7CB3">
      <w:pPr>
        <w:jc w:val="both"/>
        <w:rPr>
          <w:rFonts w:ascii="Stag Book" w:hAnsi="Stag Book"/>
          <w:sz w:val="22"/>
          <w:lang w:val="es-ES"/>
        </w:rPr>
      </w:pPr>
    </w:p>
    <w:p w14:paraId="6C2217B2" w14:textId="1673DB47" w:rsidR="005D0B20" w:rsidRDefault="005D0B20" w:rsidP="00DD7CB3">
      <w:pPr>
        <w:jc w:val="both"/>
        <w:rPr>
          <w:rFonts w:ascii="Stag Book" w:hAnsi="Stag Book"/>
          <w:sz w:val="22"/>
          <w:lang w:val="es-ES"/>
        </w:rPr>
      </w:pPr>
    </w:p>
    <w:p w14:paraId="75AFE032" w14:textId="05B1A20D" w:rsidR="005D0B20" w:rsidRDefault="005D0B20" w:rsidP="00DD7CB3">
      <w:pPr>
        <w:jc w:val="both"/>
        <w:rPr>
          <w:rFonts w:ascii="Stag Book" w:hAnsi="Stag Book"/>
          <w:sz w:val="22"/>
          <w:lang w:val="es-ES"/>
        </w:rPr>
      </w:pPr>
    </w:p>
    <w:p w14:paraId="0AA28838" w14:textId="2FFF812F" w:rsidR="005D0B20" w:rsidRDefault="005D0B20" w:rsidP="00DD7CB3">
      <w:pPr>
        <w:jc w:val="both"/>
        <w:rPr>
          <w:rFonts w:ascii="Stag Book" w:hAnsi="Stag Book"/>
          <w:sz w:val="22"/>
          <w:lang w:val="es-ES"/>
        </w:rPr>
      </w:pPr>
    </w:p>
    <w:p w14:paraId="780BAA3C" w14:textId="51A38AF1" w:rsidR="005D0B20" w:rsidRDefault="005D0B20" w:rsidP="00DD7CB3">
      <w:pPr>
        <w:jc w:val="both"/>
        <w:rPr>
          <w:rFonts w:ascii="Stag Book" w:hAnsi="Stag Book"/>
          <w:sz w:val="22"/>
          <w:lang w:val="es-ES"/>
        </w:rPr>
      </w:pPr>
    </w:p>
    <w:p w14:paraId="0A162934" w14:textId="1D40F9B2" w:rsidR="005D0B20" w:rsidRDefault="005D0B20" w:rsidP="00DD7CB3">
      <w:pPr>
        <w:jc w:val="both"/>
        <w:rPr>
          <w:rFonts w:ascii="Stag Book" w:hAnsi="Stag Book"/>
          <w:sz w:val="22"/>
          <w:lang w:val="es-ES"/>
        </w:rPr>
      </w:pPr>
    </w:p>
    <w:p w14:paraId="60B7DFA1" w14:textId="3CE5F080" w:rsidR="005D0B20" w:rsidRDefault="005D0B20" w:rsidP="00DD7CB3">
      <w:pPr>
        <w:jc w:val="both"/>
        <w:rPr>
          <w:rFonts w:ascii="Stag Book" w:hAnsi="Stag Book"/>
          <w:sz w:val="22"/>
          <w:lang w:val="es-ES"/>
        </w:rPr>
      </w:pPr>
    </w:p>
    <w:p w14:paraId="69F2D497" w14:textId="6C1A206E" w:rsidR="005D0B20" w:rsidRDefault="00765F8C" w:rsidP="00DD7CB3">
      <w:pPr>
        <w:jc w:val="both"/>
        <w:rPr>
          <w:rFonts w:ascii="Stag Book" w:hAnsi="Stag Book"/>
          <w:sz w:val="22"/>
          <w:lang w:val="es-ES"/>
        </w:rPr>
      </w:pPr>
      <w:r>
        <w:rPr>
          <w:rFonts w:ascii="Stag Book" w:hAnsi="Stag Book"/>
          <w:sz w:val="22"/>
          <w:lang w:val="es-ES"/>
        </w:rPr>
        <w:lastRenderedPageBreak/>
        <w:t>Se visualizará la siguiente ventana:</w:t>
      </w:r>
    </w:p>
    <w:p w14:paraId="415B1725" w14:textId="0DB820D7" w:rsidR="00765F8C" w:rsidRDefault="00765F8C" w:rsidP="00DD7CB3">
      <w:pPr>
        <w:jc w:val="both"/>
        <w:rPr>
          <w:rFonts w:ascii="Stag Book" w:hAnsi="Stag Book"/>
          <w:sz w:val="22"/>
          <w:lang w:val="es-ES"/>
        </w:rPr>
      </w:pPr>
      <w:r w:rsidRPr="00765F8C">
        <w:rPr>
          <w:rFonts w:ascii="Stag Book" w:hAnsi="Stag Book"/>
          <w:noProof/>
          <w:sz w:val="22"/>
          <w:lang w:eastAsia="es-PE"/>
        </w:rPr>
        <w:drawing>
          <wp:anchor distT="0" distB="0" distL="114300" distR="114300" simplePos="0" relativeHeight="251845632" behindDoc="0" locked="0" layoutInCell="1" allowOverlap="1" wp14:anchorId="17F7F4D6" wp14:editId="2DD140BD">
            <wp:simplePos x="0" y="0"/>
            <wp:positionH relativeFrom="column">
              <wp:posOffset>3810</wp:posOffset>
            </wp:positionH>
            <wp:positionV relativeFrom="paragraph">
              <wp:posOffset>31750</wp:posOffset>
            </wp:positionV>
            <wp:extent cx="2724150" cy="1409700"/>
            <wp:effectExtent l="19050" t="19050" r="19050" b="1905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4150" cy="1409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CDEAF5B" w14:textId="77777777" w:rsidR="00765F8C" w:rsidRDefault="00765F8C" w:rsidP="00DD7CB3">
      <w:pPr>
        <w:jc w:val="both"/>
        <w:rPr>
          <w:rFonts w:ascii="Stag Book" w:hAnsi="Stag Book"/>
          <w:sz w:val="22"/>
          <w:lang w:val="es-ES"/>
        </w:rPr>
      </w:pPr>
    </w:p>
    <w:p w14:paraId="1FAE5BCB" w14:textId="5470BE88" w:rsidR="005D0B20" w:rsidRDefault="005D0B20" w:rsidP="00DD7CB3">
      <w:pPr>
        <w:jc w:val="both"/>
        <w:rPr>
          <w:rFonts w:ascii="Stag Book" w:hAnsi="Stag Book"/>
          <w:sz w:val="22"/>
          <w:lang w:val="es-ES"/>
        </w:rPr>
      </w:pPr>
    </w:p>
    <w:p w14:paraId="044A52A2" w14:textId="2943CDCA" w:rsidR="005D0B20" w:rsidRDefault="005D0B20" w:rsidP="00DD7CB3">
      <w:pPr>
        <w:jc w:val="both"/>
        <w:rPr>
          <w:rFonts w:ascii="Stag Book" w:hAnsi="Stag Book"/>
          <w:sz w:val="22"/>
          <w:lang w:val="es-ES"/>
        </w:rPr>
      </w:pPr>
    </w:p>
    <w:p w14:paraId="293A98F9" w14:textId="692485AE" w:rsidR="005D0B20" w:rsidRDefault="005D0B20" w:rsidP="00DD7CB3">
      <w:pPr>
        <w:jc w:val="both"/>
        <w:rPr>
          <w:rFonts w:ascii="Stag Book" w:hAnsi="Stag Book"/>
          <w:sz w:val="22"/>
          <w:lang w:val="es-ES"/>
        </w:rPr>
      </w:pPr>
    </w:p>
    <w:p w14:paraId="39295C66" w14:textId="0663DCAA" w:rsidR="005D0B20" w:rsidRDefault="005D0B20" w:rsidP="00DD7CB3">
      <w:pPr>
        <w:jc w:val="both"/>
        <w:rPr>
          <w:rFonts w:ascii="Stag Book" w:hAnsi="Stag Book"/>
          <w:sz w:val="22"/>
          <w:lang w:val="es-ES"/>
        </w:rPr>
      </w:pPr>
    </w:p>
    <w:p w14:paraId="40152466" w14:textId="127D7CAA" w:rsidR="005D0B20" w:rsidRDefault="005D0B20" w:rsidP="00DD7CB3">
      <w:pPr>
        <w:jc w:val="both"/>
        <w:rPr>
          <w:rFonts w:ascii="Stag Book" w:hAnsi="Stag Book"/>
          <w:sz w:val="22"/>
          <w:lang w:val="es-ES"/>
        </w:rPr>
      </w:pPr>
    </w:p>
    <w:p w14:paraId="73242E71" w14:textId="042F1E2D" w:rsidR="005D0B20" w:rsidRDefault="005D0B20" w:rsidP="00DD7CB3">
      <w:pPr>
        <w:jc w:val="both"/>
        <w:rPr>
          <w:rFonts w:ascii="Stag Book" w:hAnsi="Stag Book"/>
          <w:sz w:val="22"/>
          <w:lang w:val="es-ES"/>
        </w:rPr>
      </w:pPr>
    </w:p>
    <w:p w14:paraId="1EA56863" w14:textId="57837C35" w:rsidR="005D0B20" w:rsidRDefault="005D0B20" w:rsidP="00DD7CB3">
      <w:pPr>
        <w:jc w:val="both"/>
        <w:rPr>
          <w:rFonts w:ascii="Stag Book" w:hAnsi="Stag Book"/>
          <w:sz w:val="22"/>
          <w:lang w:val="es-ES"/>
        </w:rPr>
      </w:pPr>
    </w:p>
    <w:p w14:paraId="6A40E39B" w14:textId="522FC599" w:rsidR="005D0B20" w:rsidRDefault="005D0B20" w:rsidP="00DD7CB3">
      <w:pPr>
        <w:jc w:val="both"/>
        <w:rPr>
          <w:rFonts w:ascii="Stag Book" w:hAnsi="Stag Book"/>
          <w:sz w:val="22"/>
          <w:lang w:val="es-ES"/>
        </w:rPr>
      </w:pPr>
    </w:p>
    <w:p w14:paraId="0DBC5C05" w14:textId="2300E3CC" w:rsidR="005D0B20" w:rsidRDefault="00765F8C" w:rsidP="00DD7CB3">
      <w:pPr>
        <w:jc w:val="both"/>
        <w:rPr>
          <w:rFonts w:ascii="Stag Book" w:hAnsi="Stag Book"/>
          <w:sz w:val="22"/>
          <w:lang w:val="es-ES"/>
        </w:rPr>
      </w:pPr>
      <w:r>
        <w:rPr>
          <w:rFonts w:ascii="Stag Book" w:hAnsi="Stag Book"/>
          <w:sz w:val="22"/>
          <w:lang w:val="es-ES"/>
        </w:rPr>
        <w:t xml:space="preserve">Expandir los componentes y hacer un Click con el botón derecho del mouse sobre la opción: </w:t>
      </w:r>
      <w:r w:rsidRPr="00765F8C">
        <w:rPr>
          <w:rFonts w:ascii="Stag Book" w:hAnsi="Stag Book"/>
          <w:b/>
          <w:sz w:val="22"/>
          <w:lang w:val="es-ES"/>
        </w:rPr>
        <w:t>MODELOS RELACIONALES</w:t>
      </w:r>
      <w:r>
        <w:rPr>
          <w:rFonts w:ascii="Stag Book" w:hAnsi="Stag Book"/>
          <w:sz w:val="22"/>
          <w:lang w:val="es-ES"/>
        </w:rPr>
        <w:t xml:space="preserve"> </w:t>
      </w:r>
      <w:r w:rsidRPr="00765F8C">
        <w:rPr>
          <w:rFonts w:ascii="Stag Book" w:hAnsi="Stag Book"/>
          <w:sz w:val="22"/>
          <w:lang w:val="es-ES"/>
        </w:rPr>
        <w:sym w:font="Wingdings" w:char="F0E0"/>
      </w:r>
      <w:r>
        <w:rPr>
          <w:rFonts w:ascii="Stag Book" w:hAnsi="Stag Book"/>
          <w:sz w:val="22"/>
          <w:lang w:val="es-ES"/>
        </w:rPr>
        <w:t xml:space="preserve"> </w:t>
      </w:r>
      <w:r w:rsidRPr="00765F8C">
        <w:rPr>
          <w:rFonts w:ascii="Stag Book" w:hAnsi="Stag Book"/>
          <w:b/>
          <w:sz w:val="22"/>
          <w:lang w:val="es-ES"/>
        </w:rPr>
        <w:t>NUEVO MODELO RELACIONAL</w:t>
      </w:r>
      <w:r>
        <w:rPr>
          <w:rFonts w:ascii="Stag Book" w:hAnsi="Stag Book"/>
          <w:sz w:val="22"/>
          <w:lang w:val="es-ES"/>
        </w:rPr>
        <w:t>.</w:t>
      </w:r>
    </w:p>
    <w:p w14:paraId="742FC799" w14:textId="3C5F83BD" w:rsidR="00765F8C" w:rsidRDefault="00765F8C" w:rsidP="00DD7CB3">
      <w:pPr>
        <w:jc w:val="both"/>
        <w:rPr>
          <w:rFonts w:ascii="Stag Book" w:hAnsi="Stag Book"/>
          <w:sz w:val="22"/>
          <w:lang w:val="es-ES"/>
        </w:rPr>
      </w:pPr>
      <w:r>
        <w:rPr>
          <w:rFonts w:ascii="Stag Book" w:hAnsi="Stag Book"/>
          <w:noProof/>
          <w:sz w:val="22"/>
          <w:lang w:eastAsia="es-PE"/>
        </w:rPr>
        <w:drawing>
          <wp:anchor distT="0" distB="0" distL="114300" distR="114300" simplePos="0" relativeHeight="251846656" behindDoc="0" locked="0" layoutInCell="1" allowOverlap="1" wp14:anchorId="5EA9BA1E" wp14:editId="643CC1AE">
            <wp:simplePos x="0" y="0"/>
            <wp:positionH relativeFrom="margin">
              <wp:align>center</wp:align>
            </wp:positionH>
            <wp:positionV relativeFrom="paragraph">
              <wp:posOffset>53975</wp:posOffset>
            </wp:positionV>
            <wp:extent cx="6115050" cy="2028825"/>
            <wp:effectExtent l="19050" t="19050" r="19050" b="2857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5050" cy="20288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E98D083" w14:textId="2E6D90FA" w:rsidR="005D0B20" w:rsidRDefault="005D0B20" w:rsidP="00DD7CB3">
      <w:pPr>
        <w:jc w:val="both"/>
        <w:rPr>
          <w:rFonts w:ascii="Stag Book" w:hAnsi="Stag Book"/>
          <w:sz w:val="22"/>
          <w:lang w:val="es-ES"/>
        </w:rPr>
      </w:pPr>
    </w:p>
    <w:p w14:paraId="6D051310" w14:textId="067EE2DA" w:rsidR="005D0B20" w:rsidRDefault="005D0B20" w:rsidP="00DD7CB3">
      <w:pPr>
        <w:jc w:val="both"/>
        <w:rPr>
          <w:rFonts w:ascii="Stag Book" w:hAnsi="Stag Book"/>
          <w:sz w:val="22"/>
          <w:lang w:val="es-ES"/>
        </w:rPr>
      </w:pPr>
    </w:p>
    <w:p w14:paraId="4CD175D3" w14:textId="34DFB628" w:rsidR="00765F8C" w:rsidRDefault="00765F8C" w:rsidP="00DD7CB3">
      <w:pPr>
        <w:jc w:val="both"/>
        <w:rPr>
          <w:rFonts w:ascii="Stag Book" w:hAnsi="Stag Book"/>
          <w:sz w:val="22"/>
          <w:lang w:val="es-ES"/>
        </w:rPr>
      </w:pPr>
    </w:p>
    <w:p w14:paraId="055BDEFF" w14:textId="53AD7118" w:rsidR="00765F8C" w:rsidRDefault="00765F8C" w:rsidP="00DD7CB3">
      <w:pPr>
        <w:jc w:val="both"/>
        <w:rPr>
          <w:rFonts w:ascii="Stag Book" w:hAnsi="Stag Book"/>
          <w:sz w:val="22"/>
          <w:lang w:val="es-ES"/>
        </w:rPr>
      </w:pPr>
    </w:p>
    <w:p w14:paraId="3FD87C43" w14:textId="28C1056D" w:rsidR="00765F8C" w:rsidRDefault="00765F8C" w:rsidP="00DD7CB3">
      <w:pPr>
        <w:jc w:val="both"/>
        <w:rPr>
          <w:rFonts w:ascii="Stag Book" w:hAnsi="Stag Book"/>
          <w:sz w:val="22"/>
          <w:lang w:val="es-ES"/>
        </w:rPr>
      </w:pPr>
    </w:p>
    <w:p w14:paraId="0FF9DF79" w14:textId="5446ADCF" w:rsidR="00765F8C" w:rsidRDefault="00765F8C" w:rsidP="00DD7CB3">
      <w:pPr>
        <w:jc w:val="both"/>
        <w:rPr>
          <w:rFonts w:ascii="Stag Book" w:hAnsi="Stag Book"/>
          <w:sz w:val="22"/>
          <w:lang w:val="es-ES"/>
        </w:rPr>
      </w:pPr>
    </w:p>
    <w:p w14:paraId="3686D32A" w14:textId="47E56DC1" w:rsidR="00765F8C" w:rsidRDefault="00765F8C" w:rsidP="00DD7CB3">
      <w:pPr>
        <w:jc w:val="both"/>
        <w:rPr>
          <w:rFonts w:ascii="Stag Book" w:hAnsi="Stag Book"/>
          <w:sz w:val="22"/>
          <w:lang w:val="es-ES"/>
        </w:rPr>
      </w:pPr>
    </w:p>
    <w:p w14:paraId="47B05EBA" w14:textId="1424B4AB" w:rsidR="00765F8C" w:rsidRDefault="00765F8C" w:rsidP="00DD7CB3">
      <w:pPr>
        <w:jc w:val="both"/>
        <w:rPr>
          <w:rFonts w:ascii="Stag Book" w:hAnsi="Stag Book"/>
          <w:sz w:val="22"/>
          <w:lang w:val="es-ES"/>
        </w:rPr>
      </w:pPr>
    </w:p>
    <w:p w14:paraId="5F33BBDE" w14:textId="28D2828D" w:rsidR="00765F8C" w:rsidRDefault="00765F8C" w:rsidP="00DD7CB3">
      <w:pPr>
        <w:jc w:val="both"/>
        <w:rPr>
          <w:rFonts w:ascii="Stag Book" w:hAnsi="Stag Book"/>
          <w:sz w:val="22"/>
          <w:lang w:val="es-ES"/>
        </w:rPr>
      </w:pPr>
    </w:p>
    <w:p w14:paraId="2EE73344" w14:textId="704BA1C4" w:rsidR="00765F8C" w:rsidRDefault="00765F8C" w:rsidP="00DD7CB3">
      <w:pPr>
        <w:jc w:val="both"/>
        <w:rPr>
          <w:rFonts w:ascii="Stag Book" w:hAnsi="Stag Book"/>
          <w:sz w:val="22"/>
          <w:lang w:val="es-ES"/>
        </w:rPr>
      </w:pPr>
    </w:p>
    <w:p w14:paraId="2089DDC2" w14:textId="3017570C" w:rsidR="00765F8C" w:rsidRDefault="00765F8C" w:rsidP="00DD7CB3">
      <w:pPr>
        <w:jc w:val="both"/>
        <w:rPr>
          <w:rFonts w:ascii="Stag Book" w:hAnsi="Stag Book"/>
          <w:sz w:val="22"/>
          <w:lang w:val="es-ES"/>
        </w:rPr>
      </w:pPr>
    </w:p>
    <w:p w14:paraId="0A7329E6" w14:textId="55CD60ED" w:rsidR="00765F8C" w:rsidRDefault="00765F8C" w:rsidP="00DD7CB3">
      <w:pPr>
        <w:jc w:val="both"/>
        <w:rPr>
          <w:rFonts w:ascii="Stag Book" w:hAnsi="Stag Book"/>
          <w:sz w:val="22"/>
          <w:lang w:val="es-ES"/>
        </w:rPr>
      </w:pPr>
    </w:p>
    <w:p w14:paraId="430C59F6" w14:textId="318BE3B3" w:rsidR="00765F8C" w:rsidRDefault="00765F8C" w:rsidP="00DD7CB3">
      <w:pPr>
        <w:jc w:val="both"/>
        <w:rPr>
          <w:rFonts w:ascii="Stag Book" w:hAnsi="Stag Book"/>
          <w:sz w:val="22"/>
          <w:lang w:val="es-ES"/>
        </w:rPr>
      </w:pPr>
    </w:p>
    <w:p w14:paraId="5EAB09A4" w14:textId="5F125E75" w:rsidR="00765F8C" w:rsidRDefault="002F7D7F" w:rsidP="00DD7CB3">
      <w:pPr>
        <w:jc w:val="both"/>
        <w:rPr>
          <w:rFonts w:ascii="Stag Book" w:hAnsi="Stag Book"/>
          <w:sz w:val="22"/>
          <w:lang w:val="es-ES"/>
        </w:rPr>
      </w:pPr>
      <w:r>
        <w:rPr>
          <w:rFonts w:ascii="Stag Book" w:hAnsi="Stag Book"/>
          <w:sz w:val="22"/>
          <w:lang w:val="es-ES"/>
        </w:rPr>
        <w:t>Inmediatamente se presenta un entorno totalmente en blanco, esta es el área donde iremos arrastrando las tablas que se presentará como diagrama de base de datos. (Marco rojo).</w:t>
      </w:r>
    </w:p>
    <w:p w14:paraId="1C80004F" w14:textId="6FB3FB5A" w:rsidR="00765F8C" w:rsidRDefault="002F7D7F" w:rsidP="00DD7CB3">
      <w:pPr>
        <w:jc w:val="both"/>
        <w:rPr>
          <w:rFonts w:ascii="Stag Book" w:hAnsi="Stag Book"/>
          <w:sz w:val="22"/>
          <w:lang w:val="es-ES"/>
        </w:rPr>
      </w:pPr>
      <w:r>
        <w:rPr>
          <w:rFonts w:ascii="Stag Book" w:hAnsi="Stag Book"/>
          <w:noProof/>
          <w:sz w:val="22"/>
          <w:lang w:eastAsia="es-PE"/>
        </w:rPr>
        <w:drawing>
          <wp:anchor distT="0" distB="0" distL="114300" distR="114300" simplePos="0" relativeHeight="251847680" behindDoc="0" locked="0" layoutInCell="1" allowOverlap="1" wp14:anchorId="2C63A8AF" wp14:editId="02C2FC7C">
            <wp:simplePos x="0" y="0"/>
            <wp:positionH relativeFrom="margin">
              <wp:align>left</wp:align>
            </wp:positionH>
            <wp:positionV relativeFrom="paragraph">
              <wp:posOffset>85725</wp:posOffset>
            </wp:positionV>
            <wp:extent cx="6124575" cy="3362325"/>
            <wp:effectExtent l="19050" t="19050" r="28575" b="2857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4575" cy="33623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3FAB120" w14:textId="4C0B1F91" w:rsidR="00765F8C" w:rsidRDefault="00765F8C" w:rsidP="00DD7CB3">
      <w:pPr>
        <w:jc w:val="both"/>
        <w:rPr>
          <w:rFonts w:ascii="Stag Book" w:hAnsi="Stag Book"/>
          <w:sz w:val="22"/>
          <w:lang w:val="es-ES"/>
        </w:rPr>
      </w:pPr>
    </w:p>
    <w:p w14:paraId="42098679" w14:textId="548BBD72" w:rsidR="00765F8C" w:rsidRDefault="00765F8C" w:rsidP="00DD7CB3">
      <w:pPr>
        <w:jc w:val="both"/>
        <w:rPr>
          <w:rFonts w:ascii="Stag Book" w:hAnsi="Stag Book"/>
          <w:sz w:val="22"/>
          <w:lang w:val="es-ES"/>
        </w:rPr>
      </w:pPr>
    </w:p>
    <w:p w14:paraId="0FEF909D" w14:textId="35DE34AB" w:rsidR="00765F8C" w:rsidRDefault="00765F8C" w:rsidP="00DD7CB3">
      <w:pPr>
        <w:jc w:val="both"/>
        <w:rPr>
          <w:rFonts w:ascii="Stag Book" w:hAnsi="Stag Book"/>
          <w:sz w:val="22"/>
          <w:lang w:val="es-ES"/>
        </w:rPr>
      </w:pPr>
    </w:p>
    <w:p w14:paraId="28975ABD" w14:textId="6349E143" w:rsidR="00765F8C" w:rsidRDefault="00765F8C" w:rsidP="00DD7CB3">
      <w:pPr>
        <w:jc w:val="both"/>
        <w:rPr>
          <w:rFonts w:ascii="Stag Book" w:hAnsi="Stag Book"/>
          <w:sz w:val="22"/>
          <w:lang w:val="es-ES"/>
        </w:rPr>
      </w:pPr>
    </w:p>
    <w:p w14:paraId="2453AC0C" w14:textId="2F75FF8D" w:rsidR="00765F8C" w:rsidRDefault="002F7D7F" w:rsidP="00DD7CB3">
      <w:pPr>
        <w:jc w:val="both"/>
        <w:rPr>
          <w:rFonts w:ascii="Stag Book" w:hAnsi="Stag Book"/>
          <w:sz w:val="22"/>
          <w:lang w:val="es-ES"/>
        </w:rPr>
      </w:pPr>
      <w:r w:rsidRPr="00BD3624">
        <w:rPr>
          <w:rFonts w:ascii="Stag Book" w:hAnsi="Stag Book"/>
          <w:noProof/>
          <w:sz w:val="22"/>
          <w:lang w:eastAsia="es-PE"/>
        </w:rPr>
        <mc:AlternateContent>
          <mc:Choice Requires="wps">
            <w:drawing>
              <wp:anchor distT="0" distB="0" distL="114300" distR="114300" simplePos="0" relativeHeight="251849728" behindDoc="0" locked="0" layoutInCell="1" allowOverlap="1" wp14:anchorId="0D65B3E0" wp14:editId="2864FF6D">
                <wp:simplePos x="0" y="0"/>
                <wp:positionH relativeFrom="margin">
                  <wp:posOffset>1929765</wp:posOffset>
                </wp:positionH>
                <wp:positionV relativeFrom="paragraph">
                  <wp:posOffset>7620</wp:posOffset>
                </wp:positionV>
                <wp:extent cx="4171950" cy="2619375"/>
                <wp:effectExtent l="0" t="0" r="19050" b="28575"/>
                <wp:wrapNone/>
                <wp:docPr id="217" name="Rectángulo 217"/>
                <wp:cNvGraphicFramePr/>
                <a:graphic xmlns:a="http://schemas.openxmlformats.org/drawingml/2006/main">
                  <a:graphicData uri="http://schemas.microsoft.com/office/word/2010/wordprocessingShape">
                    <wps:wsp>
                      <wps:cNvSpPr/>
                      <wps:spPr>
                        <a:xfrm>
                          <a:off x="0" y="0"/>
                          <a:ext cx="4171950" cy="261937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22864" id="Rectángulo 217" o:spid="_x0000_s1026" style="position:absolute;margin-left:151.95pt;margin-top:.6pt;width:328.5pt;height:206.2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" filled="f" strokecolor="red" strokeweight="1.5pt">
                <w10:wrap anchorx="margin"/>
              </v:rect>
            </w:pict>
          </mc:Fallback>
        </mc:AlternateContent>
      </w:r>
    </w:p>
    <w:p w14:paraId="460FCF67" w14:textId="1CD4EC32" w:rsidR="00765F8C" w:rsidRDefault="00765F8C" w:rsidP="00DD7CB3">
      <w:pPr>
        <w:jc w:val="both"/>
        <w:rPr>
          <w:rFonts w:ascii="Stag Book" w:hAnsi="Stag Book"/>
          <w:sz w:val="22"/>
          <w:lang w:val="es-ES"/>
        </w:rPr>
      </w:pPr>
    </w:p>
    <w:p w14:paraId="0DCB4C58" w14:textId="347B9B71" w:rsidR="00765F8C" w:rsidRDefault="00765F8C" w:rsidP="00DD7CB3">
      <w:pPr>
        <w:jc w:val="both"/>
        <w:rPr>
          <w:rFonts w:ascii="Stag Book" w:hAnsi="Stag Book"/>
          <w:sz w:val="22"/>
          <w:lang w:val="es-ES"/>
        </w:rPr>
      </w:pPr>
    </w:p>
    <w:p w14:paraId="050712E0" w14:textId="33501AF5" w:rsidR="00765F8C" w:rsidRDefault="00765F8C" w:rsidP="00DD7CB3">
      <w:pPr>
        <w:jc w:val="both"/>
        <w:rPr>
          <w:rFonts w:ascii="Stag Book" w:hAnsi="Stag Book"/>
          <w:sz w:val="22"/>
          <w:lang w:val="es-ES"/>
        </w:rPr>
      </w:pPr>
    </w:p>
    <w:p w14:paraId="2326ECF7" w14:textId="79F6E204" w:rsidR="00765F8C" w:rsidRDefault="00765F8C" w:rsidP="00DD7CB3">
      <w:pPr>
        <w:jc w:val="both"/>
        <w:rPr>
          <w:rFonts w:ascii="Stag Book" w:hAnsi="Stag Book"/>
          <w:sz w:val="22"/>
          <w:lang w:val="es-ES"/>
        </w:rPr>
      </w:pPr>
    </w:p>
    <w:p w14:paraId="0686A18D" w14:textId="76ABDC5A" w:rsidR="00765F8C" w:rsidRDefault="00765F8C" w:rsidP="00DD7CB3">
      <w:pPr>
        <w:jc w:val="both"/>
        <w:rPr>
          <w:rFonts w:ascii="Stag Book" w:hAnsi="Stag Book"/>
          <w:sz w:val="22"/>
          <w:lang w:val="es-ES"/>
        </w:rPr>
      </w:pPr>
    </w:p>
    <w:p w14:paraId="3A315531" w14:textId="1ACFC817" w:rsidR="00765F8C" w:rsidRDefault="00765F8C" w:rsidP="00DD7CB3">
      <w:pPr>
        <w:jc w:val="both"/>
        <w:rPr>
          <w:rFonts w:ascii="Stag Book" w:hAnsi="Stag Book"/>
          <w:sz w:val="22"/>
          <w:lang w:val="es-ES"/>
        </w:rPr>
      </w:pPr>
    </w:p>
    <w:p w14:paraId="303BD819" w14:textId="521E3FD1" w:rsidR="00765F8C" w:rsidRDefault="00765F8C" w:rsidP="00DD7CB3">
      <w:pPr>
        <w:jc w:val="both"/>
        <w:rPr>
          <w:rFonts w:ascii="Stag Book" w:hAnsi="Stag Book"/>
          <w:sz w:val="22"/>
          <w:lang w:val="es-ES"/>
        </w:rPr>
      </w:pPr>
    </w:p>
    <w:p w14:paraId="19CA3FFD" w14:textId="45C17A87" w:rsidR="00765F8C" w:rsidRDefault="00765F8C" w:rsidP="00DD7CB3">
      <w:pPr>
        <w:jc w:val="both"/>
        <w:rPr>
          <w:rFonts w:ascii="Stag Book" w:hAnsi="Stag Book"/>
          <w:sz w:val="22"/>
          <w:lang w:val="es-ES"/>
        </w:rPr>
      </w:pPr>
    </w:p>
    <w:p w14:paraId="2A865ABF" w14:textId="51207627" w:rsidR="00765F8C" w:rsidRDefault="00765F8C" w:rsidP="00DD7CB3">
      <w:pPr>
        <w:jc w:val="both"/>
        <w:rPr>
          <w:rFonts w:ascii="Stag Book" w:hAnsi="Stag Book"/>
          <w:sz w:val="22"/>
          <w:lang w:val="es-ES"/>
        </w:rPr>
      </w:pPr>
    </w:p>
    <w:p w14:paraId="65619B3F" w14:textId="5FBBCD49" w:rsidR="00765F8C" w:rsidRDefault="00765F8C" w:rsidP="00DD7CB3">
      <w:pPr>
        <w:jc w:val="both"/>
        <w:rPr>
          <w:rFonts w:ascii="Stag Book" w:hAnsi="Stag Book"/>
          <w:sz w:val="22"/>
          <w:lang w:val="es-ES"/>
        </w:rPr>
      </w:pPr>
    </w:p>
    <w:p w14:paraId="42BF63F4" w14:textId="5A2E873A" w:rsidR="00765F8C" w:rsidRDefault="00765F8C" w:rsidP="00DD7CB3">
      <w:pPr>
        <w:jc w:val="both"/>
        <w:rPr>
          <w:rFonts w:ascii="Stag Book" w:hAnsi="Stag Book"/>
          <w:sz w:val="22"/>
          <w:lang w:val="es-ES"/>
        </w:rPr>
      </w:pPr>
    </w:p>
    <w:p w14:paraId="4606AF16" w14:textId="49FEF26B" w:rsidR="00765F8C" w:rsidRDefault="00765F8C" w:rsidP="00DD7CB3">
      <w:pPr>
        <w:jc w:val="both"/>
        <w:rPr>
          <w:rFonts w:ascii="Stag Book" w:hAnsi="Stag Book"/>
          <w:sz w:val="22"/>
          <w:lang w:val="es-ES"/>
        </w:rPr>
      </w:pPr>
    </w:p>
    <w:p w14:paraId="5A62A456" w14:textId="4BE0D39E" w:rsidR="00765F8C" w:rsidRDefault="00765F8C" w:rsidP="00DD7CB3">
      <w:pPr>
        <w:jc w:val="both"/>
        <w:rPr>
          <w:rFonts w:ascii="Stag Book" w:hAnsi="Stag Book"/>
          <w:sz w:val="22"/>
          <w:lang w:val="es-ES"/>
        </w:rPr>
      </w:pPr>
    </w:p>
    <w:p w14:paraId="0B23386E" w14:textId="2BFFB4C3" w:rsidR="00765F8C" w:rsidRDefault="00765F8C" w:rsidP="00DD7CB3">
      <w:pPr>
        <w:jc w:val="both"/>
        <w:rPr>
          <w:rFonts w:ascii="Stag Book" w:hAnsi="Stag Book"/>
          <w:sz w:val="22"/>
          <w:lang w:val="es-ES"/>
        </w:rPr>
      </w:pPr>
    </w:p>
    <w:p w14:paraId="0BC66A78" w14:textId="5472B45E" w:rsidR="00765F8C" w:rsidRDefault="00765F8C" w:rsidP="00DD7CB3">
      <w:pPr>
        <w:jc w:val="both"/>
        <w:rPr>
          <w:rFonts w:ascii="Stag Book" w:hAnsi="Stag Book"/>
          <w:sz w:val="22"/>
          <w:lang w:val="es-ES"/>
        </w:rPr>
      </w:pPr>
    </w:p>
    <w:p w14:paraId="7D8AC6F9" w14:textId="32FC4EC3" w:rsidR="00765F8C" w:rsidRDefault="00765F8C" w:rsidP="00DD7CB3">
      <w:pPr>
        <w:jc w:val="both"/>
        <w:rPr>
          <w:rFonts w:ascii="Stag Book" w:hAnsi="Stag Book"/>
          <w:sz w:val="22"/>
          <w:lang w:val="es-ES"/>
        </w:rPr>
      </w:pPr>
    </w:p>
    <w:p w14:paraId="7ED0A2A2" w14:textId="33832570" w:rsidR="00765F8C" w:rsidRDefault="00765F8C" w:rsidP="00DD7CB3">
      <w:pPr>
        <w:jc w:val="both"/>
        <w:rPr>
          <w:rFonts w:ascii="Stag Book" w:hAnsi="Stag Book"/>
          <w:sz w:val="22"/>
          <w:lang w:val="es-ES"/>
        </w:rPr>
      </w:pPr>
    </w:p>
    <w:p w14:paraId="4919DA83" w14:textId="717550AB" w:rsidR="00765F8C" w:rsidRPr="002F7D7F" w:rsidRDefault="002F7D7F" w:rsidP="00DD7CB3">
      <w:pPr>
        <w:jc w:val="both"/>
        <w:rPr>
          <w:rFonts w:ascii="Stag Book" w:hAnsi="Stag Book"/>
          <w:b/>
          <w:sz w:val="22"/>
          <w:lang w:val="es-ES"/>
        </w:rPr>
      </w:pPr>
      <w:r w:rsidRPr="002F7D7F">
        <w:rPr>
          <w:rFonts w:ascii="Stag Book" w:hAnsi="Stag Book"/>
          <w:b/>
          <w:sz w:val="22"/>
          <w:lang w:val="es-ES"/>
        </w:rPr>
        <w:lastRenderedPageBreak/>
        <w:t>PASO 4:</w:t>
      </w:r>
    </w:p>
    <w:p w14:paraId="3CA4AE27" w14:textId="6E3D43AB" w:rsidR="002F7D7F" w:rsidRDefault="002F7D7F" w:rsidP="00DD7CB3">
      <w:pPr>
        <w:jc w:val="both"/>
        <w:rPr>
          <w:rFonts w:ascii="Stag Book" w:hAnsi="Stag Book"/>
          <w:sz w:val="22"/>
          <w:lang w:val="es-ES"/>
        </w:rPr>
      </w:pPr>
      <w:r>
        <w:rPr>
          <w:rFonts w:ascii="Stag Book" w:hAnsi="Stag Book"/>
          <w:sz w:val="22"/>
          <w:lang w:val="es-ES"/>
        </w:rPr>
        <w:t xml:space="preserve">Arrastrar </w:t>
      </w:r>
      <w:r w:rsidR="00AA0A7F">
        <w:rPr>
          <w:rFonts w:ascii="Stag Book" w:hAnsi="Stag Book"/>
          <w:sz w:val="22"/>
          <w:lang w:val="es-ES"/>
        </w:rPr>
        <w:t xml:space="preserve">desde la ventana de </w:t>
      </w:r>
      <w:r>
        <w:rPr>
          <w:rFonts w:ascii="Stag Book" w:hAnsi="Stag Book"/>
          <w:sz w:val="22"/>
          <w:lang w:val="es-ES"/>
        </w:rPr>
        <w:t xml:space="preserve">tablas hacia el entorno </w:t>
      </w:r>
      <w:r w:rsidR="00AA0A7F">
        <w:rPr>
          <w:rFonts w:ascii="Stag Book" w:hAnsi="Stag Book"/>
          <w:sz w:val="22"/>
          <w:lang w:val="es-ES"/>
        </w:rPr>
        <w:t xml:space="preserve">en </w:t>
      </w:r>
      <w:r>
        <w:rPr>
          <w:rFonts w:ascii="Stag Book" w:hAnsi="Stag Book"/>
          <w:sz w:val="22"/>
          <w:lang w:val="es-ES"/>
        </w:rPr>
        <w:t>blanco</w:t>
      </w:r>
      <w:r w:rsidR="00AA0A7F">
        <w:rPr>
          <w:rFonts w:ascii="Stag Book" w:hAnsi="Stag Book"/>
          <w:sz w:val="22"/>
          <w:lang w:val="es-ES"/>
        </w:rPr>
        <w:t xml:space="preserve"> las tablas</w:t>
      </w:r>
      <w:r>
        <w:rPr>
          <w:rFonts w:ascii="Stag Book" w:hAnsi="Stag Book"/>
          <w:sz w:val="22"/>
          <w:lang w:val="es-ES"/>
        </w:rPr>
        <w:t>, por regla se debe arrastrar primero las tablas padres y al final las tablas hijos.</w:t>
      </w:r>
    </w:p>
    <w:p w14:paraId="16EEC1B6" w14:textId="5996D8C9" w:rsidR="002F7D7F" w:rsidRDefault="002F7D7F" w:rsidP="00DD7CB3">
      <w:pPr>
        <w:jc w:val="both"/>
        <w:rPr>
          <w:rFonts w:ascii="Stag Book" w:hAnsi="Stag Book"/>
          <w:sz w:val="22"/>
          <w:lang w:val="es-ES"/>
        </w:rPr>
      </w:pPr>
    </w:p>
    <w:p w14:paraId="0B078A43" w14:textId="1F13D678" w:rsidR="000B7C9D" w:rsidRDefault="000B7C9D" w:rsidP="00DD7CB3">
      <w:pPr>
        <w:jc w:val="both"/>
        <w:rPr>
          <w:rFonts w:ascii="Stag Book" w:hAnsi="Stag Book"/>
          <w:sz w:val="22"/>
          <w:lang w:val="es-ES"/>
        </w:rPr>
      </w:pPr>
      <w:r w:rsidRPr="00AA0A7F">
        <w:rPr>
          <w:rFonts w:ascii="Stag Book" w:hAnsi="Stag Book"/>
          <w:b/>
          <w:sz w:val="22"/>
          <w:lang w:val="es-ES"/>
        </w:rPr>
        <w:t>El arrastre debe ser realizado con el botón derecho del mouse</w:t>
      </w:r>
      <w:r>
        <w:rPr>
          <w:rFonts w:ascii="Stag Book" w:hAnsi="Stag Book"/>
          <w:sz w:val="22"/>
          <w:lang w:val="es-ES"/>
        </w:rPr>
        <w:t xml:space="preserve">, la primera vez haga Click sobre la tabla, luego realice </w:t>
      </w:r>
      <w:r w:rsidR="00AA0A7F">
        <w:rPr>
          <w:rFonts w:ascii="Stag Book" w:hAnsi="Stag Book"/>
          <w:sz w:val="22"/>
          <w:lang w:val="es-ES"/>
        </w:rPr>
        <w:t>un</w:t>
      </w:r>
      <w:r>
        <w:rPr>
          <w:rFonts w:ascii="Stag Book" w:hAnsi="Stag Book"/>
          <w:sz w:val="22"/>
          <w:lang w:val="es-ES"/>
        </w:rPr>
        <w:t xml:space="preserve"> Click</w:t>
      </w:r>
      <w:r w:rsidR="00AA0A7F">
        <w:rPr>
          <w:rFonts w:ascii="Stag Book" w:hAnsi="Stag Book"/>
          <w:sz w:val="22"/>
          <w:lang w:val="es-ES"/>
        </w:rPr>
        <w:t xml:space="preserve"> sostenido</w:t>
      </w:r>
      <w:r>
        <w:rPr>
          <w:rFonts w:ascii="Stag Book" w:hAnsi="Stag Book"/>
          <w:sz w:val="22"/>
          <w:lang w:val="es-ES"/>
        </w:rPr>
        <w:t xml:space="preserve"> sobre la tabla y arrastre.</w:t>
      </w:r>
    </w:p>
    <w:p w14:paraId="77120804" w14:textId="43780CAA" w:rsidR="000B7C9D" w:rsidRDefault="00AA0A7F" w:rsidP="00DD7CB3">
      <w:pPr>
        <w:jc w:val="both"/>
        <w:rPr>
          <w:rFonts w:ascii="Stag Book" w:hAnsi="Stag Book"/>
          <w:sz w:val="22"/>
          <w:lang w:val="es-ES"/>
        </w:rPr>
      </w:pPr>
      <w:r>
        <w:rPr>
          <w:rFonts w:ascii="Stag Book" w:hAnsi="Stag Book"/>
          <w:noProof/>
          <w:sz w:val="22"/>
          <w:lang w:eastAsia="es-PE"/>
        </w:rPr>
        <w:drawing>
          <wp:anchor distT="0" distB="0" distL="114300" distR="114300" simplePos="0" relativeHeight="251850752" behindDoc="0" locked="0" layoutInCell="1" allowOverlap="1" wp14:anchorId="796BC167" wp14:editId="0EA7B54F">
            <wp:simplePos x="0" y="0"/>
            <wp:positionH relativeFrom="margin">
              <wp:align>center</wp:align>
            </wp:positionH>
            <wp:positionV relativeFrom="paragraph">
              <wp:posOffset>95250</wp:posOffset>
            </wp:positionV>
            <wp:extent cx="6115050" cy="2438400"/>
            <wp:effectExtent l="19050" t="19050" r="19050" b="1905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5050" cy="2438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6AA144A7" w14:textId="08ABD787" w:rsidR="00AA0A7F" w:rsidRDefault="00AA0A7F" w:rsidP="00DD7CB3">
      <w:pPr>
        <w:jc w:val="both"/>
        <w:rPr>
          <w:rFonts w:ascii="Stag Book" w:hAnsi="Stag Book"/>
          <w:sz w:val="22"/>
          <w:lang w:val="es-ES"/>
        </w:rPr>
      </w:pPr>
    </w:p>
    <w:p w14:paraId="49E06435" w14:textId="77777777" w:rsidR="000B7C9D" w:rsidRDefault="000B7C9D" w:rsidP="00DD7CB3">
      <w:pPr>
        <w:jc w:val="both"/>
        <w:rPr>
          <w:rFonts w:ascii="Stag Book" w:hAnsi="Stag Book"/>
          <w:sz w:val="22"/>
          <w:lang w:val="es-ES"/>
        </w:rPr>
      </w:pPr>
    </w:p>
    <w:p w14:paraId="022B4A38" w14:textId="58381E0A" w:rsidR="00765F8C" w:rsidRDefault="00765F8C" w:rsidP="00DD7CB3">
      <w:pPr>
        <w:jc w:val="both"/>
        <w:rPr>
          <w:rFonts w:ascii="Stag Book" w:hAnsi="Stag Book"/>
          <w:sz w:val="22"/>
          <w:lang w:val="es-ES"/>
        </w:rPr>
      </w:pPr>
    </w:p>
    <w:p w14:paraId="7BE55007" w14:textId="6F0842BB" w:rsidR="00765F8C" w:rsidRDefault="00765F8C" w:rsidP="00DD7CB3">
      <w:pPr>
        <w:jc w:val="both"/>
        <w:rPr>
          <w:rFonts w:ascii="Stag Book" w:hAnsi="Stag Book"/>
          <w:sz w:val="22"/>
          <w:lang w:val="es-ES"/>
        </w:rPr>
      </w:pPr>
    </w:p>
    <w:p w14:paraId="2AF4FB6B" w14:textId="08699E8D" w:rsidR="00765F8C" w:rsidRDefault="00765F8C" w:rsidP="00DD7CB3">
      <w:pPr>
        <w:jc w:val="both"/>
        <w:rPr>
          <w:rFonts w:ascii="Stag Book" w:hAnsi="Stag Book"/>
          <w:sz w:val="22"/>
          <w:lang w:val="es-ES"/>
        </w:rPr>
      </w:pPr>
    </w:p>
    <w:p w14:paraId="56F43407" w14:textId="386898DB" w:rsidR="00765F8C" w:rsidRDefault="00765F8C" w:rsidP="00DD7CB3">
      <w:pPr>
        <w:jc w:val="both"/>
        <w:rPr>
          <w:rFonts w:ascii="Stag Book" w:hAnsi="Stag Book"/>
          <w:sz w:val="22"/>
          <w:lang w:val="es-ES"/>
        </w:rPr>
      </w:pPr>
    </w:p>
    <w:p w14:paraId="3E82C284" w14:textId="1FBCE74C" w:rsidR="00765F8C" w:rsidRDefault="00AA0A7F" w:rsidP="00DD7CB3">
      <w:pPr>
        <w:jc w:val="both"/>
        <w:rPr>
          <w:rFonts w:ascii="Stag Book" w:hAnsi="Stag Book"/>
          <w:sz w:val="22"/>
          <w:lang w:val="es-ES"/>
        </w:rPr>
      </w:pPr>
      <w:r>
        <w:rPr>
          <w:rFonts w:ascii="Stag Book" w:hAnsi="Stag Book"/>
          <w:noProof/>
          <w:sz w:val="22"/>
          <w:lang w:eastAsia="es-PE"/>
        </w:rPr>
        <mc:AlternateContent>
          <mc:Choice Requires="wps">
            <w:drawing>
              <wp:anchor distT="0" distB="0" distL="114300" distR="114300" simplePos="0" relativeHeight="251851776" behindDoc="0" locked="0" layoutInCell="1" allowOverlap="1" wp14:anchorId="59B60190" wp14:editId="12230EA6">
                <wp:simplePos x="0" y="0"/>
                <wp:positionH relativeFrom="column">
                  <wp:posOffset>1289685</wp:posOffset>
                </wp:positionH>
                <wp:positionV relativeFrom="paragraph">
                  <wp:posOffset>27940</wp:posOffset>
                </wp:positionV>
                <wp:extent cx="904875" cy="752475"/>
                <wp:effectExtent l="0" t="19050" r="47625" b="47625"/>
                <wp:wrapNone/>
                <wp:docPr id="220" name="Flecha a la derecha con bandas 220"/>
                <wp:cNvGraphicFramePr/>
                <a:graphic xmlns:a="http://schemas.openxmlformats.org/drawingml/2006/main">
                  <a:graphicData uri="http://schemas.microsoft.com/office/word/2010/wordprocessingShape">
                    <wps:wsp>
                      <wps:cNvSpPr/>
                      <wps:spPr>
                        <a:xfrm>
                          <a:off x="0" y="0"/>
                          <a:ext cx="904875" cy="752475"/>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DEFF07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220" o:spid="_x0000_s1026" type="#_x0000_t93" style="position:absolute;margin-left:101.55pt;margin-top:2.2pt;width:71.25pt;height:59.2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" adj="12619" fillcolor="#1cade4 [3204]" strokecolor="#0d5571 [1604]" strokeweight="1pt"/>
            </w:pict>
          </mc:Fallback>
        </mc:AlternateContent>
      </w:r>
    </w:p>
    <w:p w14:paraId="52605DDE" w14:textId="42A70303" w:rsidR="00765F8C" w:rsidRDefault="00765F8C" w:rsidP="00DD7CB3">
      <w:pPr>
        <w:jc w:val="both"/>
        <w:rPr>
          <w:rFonts w:ascii="Stag Book" w:hAnsi="Stag Book"/>
          <w:sz w:val="22"/>
          <w:lang w:val="es-ES"/>
        </w:rPr>
      </w:pPr>
    </w:p>
    <w:p w14:paraId="221BD1D9" w14:textId="64C9243A" w:rsidR="00765F8C" w:rsidRDefault="00765F8C" w:rsidP="00DD7CB3">
      <w:pPr>
        <w:jc w:val="both"/>
        <w:rPr>
          <w:rFonts w:ascii="Stag Book" w:hAnsi="Stag Book"/>
          <w:sz w:val="22"/>
          <w:lang w:val="es-ES"/>
        </w:rPr>
      </w:pPr>
    </w:p>
    <w:p w14:paraId="137FA6B4" w14:textId="65A59DAD" w:rsidR="00765F8C" w:rsidRDefault="00765F8C" w:rsidP="00DD7CB3">
      <w:pPr>
        <w:jc w:val="both"/>
        <w:rPr>
          <w:rFonts w:ascii="Stag Book" w:hAnsi="Stag Book"/>
          <w:sz w:val="22"/>
          <w:lang w:val="es-ES"/>
        </w:rPr>
      </w:pPr>
    </w:p>
    <w:p w14:paraId="1D9EF408" w14:textId="50085276" w:rsidR="00765F8C" w:rsidRDefault="00765F8C" w:rsidP="00DD7CB3">
      <w:pPr>
        <w:jc w:val="both"/>
        <w:rPr>
          <w:rFonts w:ascii="Stag Book" w:hAnsi="Stag Book"/>
          <w:sz w:val="22"/>
          <w:lang w:val="es-ES"/>
        </w:rPr>
      </w:pPr>
    </w:p>
    <w:p w14:paraId="6A505ACC" w14:textId="5A69866E" w:rsidR="00765F8C" w:rsidRDefault="00765F8C" w:rsidP="00DD7CB3">
      <w:pPr>
        <w:jc w:val="both"/>
        <w:rPr>
          <w:rFonts w:ascii="Stag Book" w:hAnsi="Stag Book"/>
          <w:sz w:val="22"/>
          <w:lang w:val="es-ES"/>
        </w:rPr>
      </w:pPr>
    </w:p>
    <w:p w14:paraId="1D571915" w14:textId="3A3647F1" w:rsidR="00765F8C" w:rsidRDefault="00765F8C" w:rsidP="00DD7CB3">
      <w:pPr>
        <w:jc w:val="both"/>
        <w:rPr>
          <w:rFonts w:ascii="Stag Book" w:hAnsi="Stag Book"/>
          <w:sz w:val="22"/>
          <w:lang w:val="es-ES"/>
        </w:rPr>
      </w:pPr>
    </w:p>
    <w:p w14:paraId="4F72BB0C" w14:textId="2F7276C9" w:rsidR="00765F8C" w:rsidRDefault="00765F8C" w:rsidP="00DD7CB3">
      <w:pPr>
        <w:jc w:val="both"/>
        <w:rPr>
          <w:rFonts w:ascii="Stag Book" w:hAnsi="Stag Book"/>
          <w:sz w:val="22"/>
          <w:lang w:val="es-ES"/>
        </w:rPr>
      </w:pPr>
    </w:p>
    <w:p w14:paraId="5543D309" w14:textId="7E019B81" w:rsidR="00765F8C" w:rsidRDefault="00765F8C" w:rsidP="00DD7CB3">
      <w:pPr>
        <w:jc w:val="both"/>
        <w:rPr>
          <w:rFonts w:ascii="Stag Book" w:hAnsi="Stag Book"/>
          <w:sz w:val="22"/>
          <w:lang w:val="es-ES"/>
        </w:rPr>
      </w:pPr>
    </w:p>
    <w:p w14:paraId="1EB7AC3C" w14:textId="7B1A9C63" w:rsidR="00765F8C" w:rsidRDefault="00765F8C" w:rsidP="00DD7CB3">
      <w:pPr>
        <w:jc w:val="both"/>
        <w:rPr>
          <w:rFonts w:ascii="Stag Book" w:hAnsi="Stag Book"/>
          <w:sz w:val="22"/>
          <w:lang w:val="es-ES"/>
        </w:rPr>
      </w:pPr>
    </w:p>
    <w:p w14:paraId="46EE7BA6" w14:textId="3AEA9BEB" w:rsidR="00765F8C" w:rsidRPr="00670954" w:rsidRDefault="00670954" w:rsidP="00DD7CB3">
      <w:pPr>
        <w:jc w:val="both"/>
        <w:rPr>
          <w:rFonts w:ascii="Stag Book" w:hAnsi="Stag Book"/>
          <w:b/>
          <w:sz w:val="22"/>
          <w:lang w:val="es-ES"/>
        </w:rPr>
      </w:pPr>
      <w:r w:rsidRPr="00670954">
        <w:rPr>
          <w:rFonts w:ascii="Stag Book" w:hAnsi="Stag Book"/>
          <w:b/>
          <w:sz w:val="22"/>
          <w:lang w:val="es-ES"/>
        </w:rPr>
        <w:t>FIN DE</w:t>
      </w:r>
      <w:r>
        <w:rPr>
          <w:rFonts w:ascii="Stag Book" w:hAnsi="Stag Book"/>
          <w:b/>
          <w:sz w:val="22"/>
          <w:lang w:val="es-ES"/>
        </w:rPr>
        <w:t>L PROCESO DE</w:t>
      </w:r>
      <w:r w:rsidRPr="00670954">
        <w:rPr>
          <w:rFonts w:ascii="Stag Book" w:hAnsi="Stag Book"/>
          <w:b/>
          <w:sz w:val="22"/>
          <w:lang w:val="es-ES"/>
        </w:rPr>
        <w:t xml:space="preserve"> CREACION DE DIAGRAMA DE BASE DE DATOS.</w:t>
      </w:r>
    </w:p>
    <w:p w14:paraId="109F8D65" w14:textId="17DCCD89" w:rsidR="00765F8C" w:rsidRDefault="00765F8C" w:rsidP="00DD7CB3">
      <w:pPr>
        <w:jc w:val="both"/>
        <w:rPr>
          <w:rFonts w:ascii="Stag Book" w:hAnsi="Stag Book"/>
          <w:sz w:val="22"/>
          <w:lang w:val="es-ES"/>
        </w:rPr>
      </w:pPr>
    </w:p>
    <w:p w14:paraId="0CC5B5D2" w14:textId="0B585701" w:rsidR="00765F8C" w:rsidRDefault="00765F8C" w:rsidP="00DD7CB3">
      <w:pPr>
        <w:jc w:val="both"/>
        <w:rPr>
          <w:rFonts w:ascii="Stag Book" w:hAnsi="Stag Book"/>
          <w:sz w:val="22"/>
          <w:lang w:val="es-ES"/>
        </w:rPr>
      </w:pPr>
    </w:p>
    <w:p w14:paraId="570E8206" w14:textId="7AD6E391" w:rsidR="00765F8C" w:rsidRDefault="00765F8C" w:rsidP="00DD7CB3">
      <w:pPr>
        <w:jc w:val="both"/>
        <w:rPr>
          <w:rFonts w:ascii="Stag Book" w:hAnsi="Stag Book"/>
          <w:sz w:val="22"/>
          <w:lang w:val="es-ES"/>
        </w:rPr>
      </w:pPr>
    </w:p>
    <w:p w14:paraId="20E51F86" w14:textId="22E737BD" w:rsidR="00765F8C" w:rsidRDefault="00765F8C" w:rsidP="00DD7CB3">
      <w:pPr>
        <w:jc w:val="both"/>
        <w:rPr>
          <w:rFonts w:ascii="Stag Book" w:hAnsi="Stag Book"/>
          <w:sz w:val="22"/>
          <w:lang w:val="es-ES"/>
        </w:rPr>
      </w:pPr>
    </w:p>
    <w:p w14:paraId="1B520E8D" w14:textId="31B437D7" w:rsidR="00765F8C" w:rsidRDefault="00765F8C" w:rsidP="00DD7CB3">
      <w:pPr>
        <w:jc w:val="both"/>
        <w:rPr>
          <w:rFonts w:ascii="Stag Book" w:hAnsi="Stag Book"/>
          <w:sz w:val="22"/>
          <w:lang w:val="es-ES"/>
        </w:rPr>
      </w:pPr>
    </w:p>
    <w:p w14:paraId="69CEFF75" w14:textId="68D4E108" w:rsidR="00765F8C" w:rsidRDefault="00765F8C" w:rsidP="00DD7CB3">
      <w:pPr>
        <w:jc w:val="both"/>
        <w:rPr>
          <w:rFonts w:ascii="Stag Book" w:hAnsi="Stag Book"/>
          <w:sz w:val="22"/>
          <w:lang w:val="es-ES"/>
        </w:rPr>
      </w:pPr>
    </w:p>
    <w:p w14:paraId="49C9CF71" w14:textId="00383471" w:rsidR="00765F8C" w:rsidRDefault="00765F8C" w:rsidP="00DD7CB3">
      <w:pPr>
        <w:jc w:val="both"/>
        <w:rPr>
          <w:rFonts w:ascii="Stag Book" w:hAnsi="Stag Book"/>
          <w:sz w:val="22"/>
          <w:lang w:val="es-ES"/>
        </w:rPr>
      </w:pPr>
    </w:p>
    <w:p w14:paraId="074086E8" w14:textId="78CEBBFE" w:rsidR="00765F8C" w:rsidRDefault="00765F8C" w:rsidP="00DD7CB3">
      <w:pPr>
        <w:jc w:val="both"/>
        <w:rPr>
          <w:rFonts w:ascii="Stag Book" w:hAnsi="Stag Book"/>
          <w:sz w:val="22"/>
          <w:lang w:val="es-ES"/>
        </w:rPr>
      </w:pPr>
    </w:p>
    <w:p w14:paraId="2E0EEA59" w14:textId="56AEBCDE" w:rsidR="00765F8C" w:rsidRDefault="00765F8C" w:rsidP="00DD7CB3">
      <w:pPr>
        <w:jc w:val="both"/>
        <w:rPr>
          <w:rFonts w:ascii="Stag Book" w:hAnsi="Stag Book"/>
          <w:sz w:val="22"/>
          <w:lang w:val="es-ES"/>
        </w:rPr>
      </w:pPr>
    </w:p>
    <w:p w14:paraId="0890622D" w14:textId="0271AC34" w:rsidR="00765F8C" w:rsidRDefault="00765F8C" w:rsidP="00DD7CB3">
      <w:pPr>
        <w:jc w:val="both"/>
        <w:rPr>
          <w:rFonts w:ascii="Stag Book" w:hAnsi="Stag Book"/>
          <w:sz w:val="22"/>
          <w:lang w:val="es-ES"/>
        </w:rPr>
      </w:pPr>
    </w:p>
    <w:p w14:paraId="5DE804EE" w14:textId="6F49C91C" w:rsidR="00765F8C" w:rsidRDefault="00765F8C" w:rsidP="00DD7CB3">
      <w:pPr>
        <w:jc w:val="both"/>
        <w:rPr>
          <w:rFonts w:ascii="Stag Book" w:hAnsi="Stag Book"/>
          <w:sz w:val="22"/>
          <w:lang w:val="es-ES"/>
        </w:rPr>
      </w:pPr>
    </w:p>
    <w:p w14:paraId="7CB52B28" w14:textId="77FE29D3" w:rsidR="00765F8C" w:rsidRDefault="00765F8C" w:rsidP="00DD7CB3">
      <w:pPr>
        <w:jc w:val="both"/>
        <w:rPr>
          <w:rFonts w:ascii="Stag Book" w:hAnsi="Stag Book"/>
          <w:sz w:val="22"/>
          <w:lang w:val="es-ES"/>
        </w:rPr>
      </w:pPr>
    </w:p>
    <w:p w14:paraId="6C976EF2" w14:textId="65F060BC" w:rsidR="00765F8C" w:rsidRDefault="00765F8C" w:rsidP="00DD7CB3">
      <w:pPr>
        <w:jc w:val="both"/>
        <w:rPr>
          <w:rFonts w:ascii="Stag Book" w:hAnsi="Stag Book"/>
          <w:sz w:val="22"/>
          <w:lang w:val="es-ES"/>
        </w:rPr>
      </w:pPr>
    </w:p>
    <w:p w14:paraId="51BC08E7" w14:textId="4B42E2B2" w:rsidR="00765F8C" w:rsidRDefault="00765F8C" w:rsidP="00DD7CB3">
      <w:pPr>
        <w:jc w:val="both"/>
        <w:rPr>
          <w:rFonts w:ascii="Stag Book" w:hAnsi="Stag Book"/>
          <w:sz w:val="22"/>
          <w:lang w:val="es-ES"/>
        </w:rPr>
      </w:pPr>
    </w:p>
    <w:p w14:paraId="5FFFAE70" w14:textId="6F5903CD" w:rsidR="00765F8C" w:rsidRDefault="00765F8C" w:rsidP="00DD7CB3">
      <w:pPr>
        <w:jc w:val="both"/>
        <w:rPr>
          <w:rFonts w:ascii="Stag Book" w:hAnsi="Stag Book"/>
          <w:sz w:val="22"/>
          <w:lang w:val="es-ES"/>
        </w:rPr>
      </w:pPr>
    </w:p>
    <w:p w14:paraId="44F3D24C" w14:textId="7434F21A" w:rsidR="00765F8C" w:rsidRDefault="00765F8C" w:rsidP="00DD7CB3">
      <w:pPr>
        <w:jc w:val="both"/>
        <w:rPr>
          <w:rFonts w:ascii="Stag Book" w:hAnsi="Stag Book"/>
          <w:sz w:val="22"/>
          <w:lang w:val="es-ES"/>
        </w:rPr>
      </w:pPr>
    </w:p>
    <w:p w14:paraId="2E38D4E5" w14:textId="621981CB" w:rsidR="00765F8C" w:rsidRDefault="00765F8C" w:rsidP="00DD7CB3">
      <w:pPr>
        <w:jc w:val="both"/>
        <w:rPr>
          <w:rFonts w:ascii="Stag Book" w:hAnsi="Stag Book"/>
          <w:sz w:val="22"/>
          <w:lang w:val="es-ES"/>
        </w:rPr>
      </w:pPr>
    </w:p>
    <w:p w14:paraId="079524D6" w14:textId="183A02CF" w:rsidR="00765F8C" w:rsidRDefault="00765F8C" w:rsidP="00DD7CB3">
      <w:pPr>
        <w:jc w:val="both"/>
        <w:rPr>
          <w:rFonts w:ascii="Stag Book" w:hAnsi="Stag Book"/>
          <w:sz w:val="22"/>
          <w:lang w:val="es-ES"/>
        </w:rPr>
      </w:pPr>
    </w:p>
    <w:p w14:paraId="048A75E7" w14:textId="0A56ED01" w:rsidR="00765F8C" w:rsidRDefault="00765F8C" w:rsidP="00DD7CB3">
      <w:pPr>
        <w:jc w:val="both"/>
        <w:rPr>
          <w:rFonts w:ascii="Stag Book" w:hAnsi="Stag Book"/>
          <w:sz w:val="22"/>
          <w:lang w:val="es-ES"/>
        </w:rPr>
      </w:pPr>
    </w:p>
    <w:p w14:paraId="43CEF40A" w14:textId="1CF023E1" w:rsidR="00765F8C" w:rsidRDefault="00765F8C" w:rsidP="00DD7CB3">
      <w:pPr>
        <w:jc w:val="both"/>
        <w:rPr>
          <w:rFonts w:ascii="Stag Book" w:hAnsi="Stag Book"/>
          <w:sz w:val="22"/>
          <w:lang w:val="es-ES"/>
        </w:rPr>
      </w:pPr>
    </w:p>
    <w:p w14:paraId="439D2EF4" w14:textId="57163574" w:rsidR="00765F8C" w:rsidRDefault="00765F8C" w:rsidP="00DD7CB3">
      <w:pPr>
        <w:jc w:val="both"/>
        <w:rPr>
          <w:rFonts w:ascii="Stag Book" w:hAnsi="Stag Book"/>
          <w:sz w:val="22"/>
          <w:lang w:val="es-ES"/>
        </w:rPr>
      </w:pPr>
    </w:p>
    <w:p w14:paraId="0A0D8334" w14:textId="2E0A1ED5" w:rsidR="00765F8C" w:rsidRDefault="00765F8C" w:rsidP="00DD7CB3">
      <w:pPr>
        <w:jc w:val="both"/>
        <w:rPr>
          <w:rFonts w:ascii="Stag Book" w:hAnsi="Stag Book"/>
          <w:sz w:val="22"/>
          <w:lang w:val="es-ES"/>
        </w:rPr>
      </w:pPr>
    </w:p>
    <w:p w14:paraId="554D94E3" w14:textId="7FBB11F8" w:rsidR="00765F8C" w:rsidRDefault="00765F8C" w:rsidP="00DD7CB3">
      <w:pPr>
        <w:jc w:val="both"/>
        <w:rPr>
          <w:rFonts w:ascii="Stag Book" w:hAnsi="Stag Book"/>
          <w:sz w:val="22"/>
          <w:lang w:val="es-ES"/>
        </w:rPr>
      </w:pPr>
    </w:p>
    <w:p w14:paraId="46AD5E6A" w14:textId="1396DDE4" w:rsidR="00765F8C" w:rsidRDefault="00765F8C" w:rsidP="00DD7CB3">
      <w:pPr>
        <w:jc w:val="both"/>
        <w:rPr>
          <w:rFonts w:ascii="Stag Book" w:hAnsi="Stag Book"/>
          <w:sz w:val="22"/>
          <w:lang w:val="es-ES"/>
        </w:rPr>
      </w:pPr>
    </w:p>
    <w:p w14:paraId="1DCB292E" w14:textId="5E3E4CBD" w:rsidR="00765F8C" w:rsidRDefault="00765F8C" w:rsidP="00DD7CB3">
      <w:pPr>
        <w:jc w:val="both"/>
        <w:rPr>
          <w:rFonts w:ascii="Stag Book" w:hAnsi="Stag Book"/>
          <w:sz w:val="22"/>
          <w:lang w:val="es-ES"/>
        </w:rPr>
      </w:pPr>
    </w:p>
    <w:p w14:paraId="1712D8B0" w14:textId="037E3AB4" w:rsidR="00765F8C" w:rsidRDefault="00765F8C" w:rsidP="00DD7CB3">
      <w:pPr>
        <w:jc w:val="both"/>
        <w:rPr>
          <w:rFonts w:ascii="Stag Book" w:hAnsi="Stag Book"/>
          <w:sz w:val="22"/>
          <w:lang w:val="es-ES"/>
        </w:rPr>
      </w:pPr>
    </w:p>
    <w:p w14:paraId="1C9EC04B" w14:textId="52CD060E" w:rsidR="00765F8C" w:rsidRDefault="00765F8C" w:rsidP="00DD7CB3">
      <w:pPr>
        <w:jc w:val="both"/>
        <w:rPr>
          <w:rFonts w:ascii="Stag Book" w:hAnsi="Stag Book"/>
          <w:sz w:val="22"/>
          <w:lang w:val="es-ES"/>
        </w:rPr>
      </w:pPr>
    </w:p>
    <w:p w14:paraId="1E6E274C" w14:textId="5FFC897C" w:rsidR="00633FD3" w:rsidRDefault="00633FD3" w:rsidP="00DD7CB3">
      <w:pPr>
        <w:jc w:val="both"/>
        <w:rPr>
          <w:rFonts w:ascii="Stag Book" w:hAnsi="Stag Book"/>
          <w:sz w:val="22"/>
          <w:lang w:val="es-ES"/>
        </w:rPr>
      </w:pPr>
    </w:p>
    <w:p w14:paraId="7EC04DF1" w14:textId="7E4BE9F4" w:rsidR="00633FD3" w:rsidRPr="00745DF3" w:rsidRDefault="00633FD3" w:rsidP="00633FD3">
      <w:pPr>
        <w:jc w:val="both"/>
        <w:rPr>
          <w:rFonts w:ascii="Arial" w:hAnsi="Arial" w:cs="Arial"/>
          <w:b/>
          <w:bCs/>
          <w:color w:val="6F01EE"/>
        </w:rPr>
      </w:pPr>
      <w:r w:rsidRPr="00745DF3">
        <w:rPr>
          <w:rFonts w:ascii="Arial" w:hAnsi="Arial" w:cs="Arial"/>
          <w:b/>
          <w:bCs/>
          <w:color w:val="6F01EE"/>
        </w:rPr>
        <w:lastRenderedPageBreak/>
        <w:t>Subtema 1.</w:t>
      </w:r>
      <w:r>
        <w:rPr>
          <w:rFonts w:ascii="Arial" w:hAnsi="Arial" w:cs="Arial"/>
          <w:b/>
          <w:bCs/>
          <w:color w:val="6F01EE"/>
        </w:rPr>
        <w:t>5</w:t>
      </w:r>
      <w:r w:rsidRPr="00745DF3">
        <w:rPr>
          <w:rFonts w:ascii="Arial" w:hAnsi="Arial" w:cs="Arial"/>
          <w:b/>
          <w:bCs/>
          <w:color w:val="6F01EE"/>
        </w:rPr>
        <w:t>:</w:t>
      </w:r>
    </w:p>
    <w:p w14:paraId="1C3B1D59" w14:textId="77777777" w:rsidR="00633FD3" w:rsidRDefault="00633FD3" w:rsidP="00633FD3">
      <w:pPr>
        <w:jc w:val="both"/>
        <w:rPr>
          <w:rFonts w:ascii="Stag Book" w:hAnsi="Stag Book" w:cs="Arial"/>
          <w:color w:val="6F01EE"/>
          <w:sz w:val="36"/>
          <w:szCs w:val="36"/>
          <w:lang w:eastAsia="es-MX"/>
        </w:rPr>
      </w:pPr>
      <w:r>
        <w:rPr>
          <w:rFonts w:ascii="Stag Book" w:hAnsi="Stag Book" w:cs="Arial"/>
          <w:color w:val="6F01EE"/>
          <w:sz w:val="36"/>
          <w:szCs w:val="36"/>
          <w:lang w:eastAsia="es-MX"/>
        </w:rPr>
        <w:t>Creación y Configuración de Cuentas de Usuario.</w:t>
      </w:r>
    </w:p>
    <w:p w14:paraId="76333BAD" w14:textId="7C86A011" w:rsidR="00633FD3" w:rsidRPr="00633FD3" w:rsidRDefault="00633FD3" w:rsidP="00DD7CB3">
      <w:pPr>
        <w:jc w:val="both"/>
        <w:rPr>
          <w:rFonts w:ascii="Stag Book" w:hAnsi="Stag Book"/>
          <w:sz w:val="22"/>
        </w:rPr>
      </w:pPr>
      <w:r>
        <w:rPr>
          <w:rFonts w:ascii="Stag Book" w:hAnsi="Stag Book" w:cs="Arial"/>
          <w:color w:val="6F01EE"/>
          <w:sz w:val="36"/>
          <w:szCs w:val="36"/>
          <w:lang w:eastAsia="es-MX"/>
        </w:rPr>
        <w:t>TableSpace, Roles, User, Grant.</w:t>
      </w:r>
    </w:p>
    <w:p w14:paraId="139D0E86" w14:textId="65F3381E" w:rsidR="00765F8C" w:rsidRDefault="00765F8C" w:rsidP="00DD7CB3">
      <w:pPr>
        <w:jc w:val="both"/>
        <w:rPr>
          <w:rFonts w:ascii="Stag Book" w:hAnsi="Stag Book"/>
          <w:sz w:val="22"/>
          <w:lang w:val="es-ES"/>
        </w:rPr>
      </w:pPr>
    </w:p>
    <w:p w14:paraId="3EBCC2F2" w14:textId="03570A8A" w:rsidR="00765F8C" w:rsidRDefault="00B32BD0" w:rsidP="00DD7CB3">
      <w:pPr>
        <w:jc w:val="both"/>
        <w:rPr>
          <w:rFonts w:ascii="Stag Book" w:hAnsi="Stag Book"/>
          <w:sz w:val="22"/>
          <w:lang w:val="es-ES"/>
        </w:rPr>
      </w:pPr>
      <w:r w:rsidRPr="00B32BD0">
        <w:rPr>
          <w:rFonts w:ascii="Stag Book" w:hAnsi="Stag Book"/>
          <w:sz w:val="22"/>
          <w:lang w:val="es-ES"/>
        </w:rPr>
        <w:t>Una tarea de administración del sistema básica es configurar una cuenta de usuario para cada usuario en un sitio. Una cuenta de usuario típica incluye la información que necesita un usuario para iniciar sesión y utilizar un sistema</w:t>
      </w:r>
      <w:r>
        <w:rPr>
          <w:rFonts w:ascii="Stag Book" w:hAnsi="Stag Book"/>
          <w:sz w:val="22"/>
          <w:lang w:val="es-ES"/>
        </w:rPr>
        <w:t xml:space="preserve"> gestor de base de datos.</w:t>
      </w:r>
    </w:p>
    <w:p w14:paraId="3D3BFE10" w14:textId="4DE4954F" w:rsidR="00B32BD0" w:rsidRDefault="00B32BD0" w:rsidP="00DD7CB3">
      <w:pPr>
        <w:jc w:val="both"/>
        <w:rPr>
          <w:rFonts w:ascii="Stag Book" w:hAnsi="Stag Book"/>
          <w:sz w:val="22"/>
          <w:lang w:val="es-ES"/>
        </w:rPr>
      </w:pPr>
    </w:p>
    <w:p w14:paraId="5540E2D8" w14:textId="4BF67A66" w:rsidR="00B32BD0" w:rsidRDefault="004C28B8" w:rsidP="00DD7CB3">
      <w:pPr>
        <w:jc w:val="both"/>
        <w:rPr>
          <w:rFonts w:ascii="Stag Book" w:hAnsi="Stag Book"/>
          <w:sz w:val="22"/>
          <w:lang w:val="es-ES"/>
        </w:rPr>
      </w:pPr>
      <w:r>
        <w:rPr>
          <w:rFonts w:ascii="Stag Book" w:hAnsi="Stag Book"/>
          <w:sz w:val="22"/>
          <w:lang w:val="es-ES"/>
        </w:rPr>
        <w:t xml:space="preserve">Para crear una cuenta de usuario, debe iniciar sesión en el sistema gestor de base de datos con un usuario con privilegios, el cual permitirá la acción que se desea: como el caso del administrador, en este ejemplo usaremos a la cuenta: </w:t>
      </w:r>
      <w:r w:rsidRPr="004C28B8">
        <w:rPr>
          <w:rFonts w:ascii="Stag Book" w:hAnsi="Stag Book"/>
          <w:b/>
          <w:sz w:val="22"/>
          <w:lang w:val="es-ES"/>
        </w:rPr>
        <w:t>SYSTEM</w:t>
      </w:r>
      <w:r>
        <w:rPr>
          <w:rFonts w:ascii="Stag Book" w:hAnsi="Stag Book"/>
          <w:sz w:val="22"/>
          <w:lang w:val="es-ES"/>
        </w:rPr>
        <w:t xml:space="preserve"> cuya clave es </w:t>
      </w:r>
      <w:r w:rsidRPr="004C28B8">
        <w:rPr>
          <w:rFonts w:ascii="Stag Book" w:hAnsi="Stag Book"/>
          <w:b/>
          <w:sz w:val="22"/>
          <w:lang w:val="es-ES"/>
        </w:rPr>
        <w:t>123</w:t>
      </w:r>
      <w:r>
        <w:rPr>
          <w:rFonts w:ascii="Stag Book" w:hAnsi="Stag Book"/>
          <w:sz w:val="22"/>
          <w:lang w:val="es-ES"/>
        </w:rPr>
        <w:t>.</w:t>
      </w:r>
    </w:p>
    <w:p w14:paraId="78FF4224" w14:textId="53F33B13" w:rsidR="004C28B8" w:rsidRDefault="004C28B8" w:rsidP="00DD7CB3">
      <w:pPr>
        <w:jc w:val="both"/>
        <w:rPr>
          <w:rFonts w:ascii="Stag Book" w:hAnsi="Stag Book"/>
          <w:sz w:val="22"/>
          <w:lang w:val="es-ES"/>
        </w:rPr>
      </w:pPr>
    </w:p>
    <w:p w14:paraId="352E34ED" w14:textId="07686A68" w:rsidR="004C28B8" w:rsidRDefault="004C28B8" w:rsidP="00DD7CB3">
      <w:pPr>
        <w:jc w:val="both"/>
        <w:rPr>
          <w:rFonts w:ascii="Stag Book" w:hAnsi="Stag Book"/>
          <w:sz w:val="22"/>
          <w:lang w:val="es-ES"/>
        </w:rPr>
      </w:pPr>
      <w:r>
        <w:rPr>
          <w:rFonts w:ascii="Stag Book" w:hAnsi="Stag Book"/>
          <w:sz w:val="22"/>
          <w:lang w:val="es-ES"/>
        </w:rPr>
        <w:t>Se debe cumplir requisitos específicos para la creación de una cuenta de usuario, estos son:</w:t>
      </w:r>
    </w:p>
    <w:p w14:paraId="102CCA25" w14:textId="678EB894" w:rsidR="004C28B8" w:rsidRDefault="004C28B8" w:rsidP="008701D5">
      <w:pPr>
        <w:pStyle w:val="Prrafodelista"/>
        <w:numPr>
          <w:ilvl w:val="0"/>
          <w:numId w:val="6"/>
        </w:numPr>
        <w:jc w:val="both"/>
        <w:rPr>
          <w:rFonts w:ascii="Stag Book" w:hAnsi="Stag Book"/>
          <w:sz w:val="22"/>
          <w:lang w:val="es-ES"/>
        </w:rPr>
      </w:pPr>
      <w:r>
        <w:rPr>
          <w:rFonts w:ascii="Stag Book" w:hAnsi="Stag Book"/>
          <w:sz w:val="22"/>
          <w:lang w:val="es-ES"/>
        </w:rPr>
        <w:t>Cuál será el TableSpace asociada a la cuenta de usuario.</w:t>
      </w:r>
    </w:p>
    <w:p w14:paraId="694BE2D3" w14:textId="18C5B4EF" w:rsidR="004C28B8" w:rsidRDefault="004C28B8" w:rsidP="008701D5">
      <w:pPr>
        <w:pStyle w:val="Prrafodelista"/>
        <w:numPr>
          <w:ilvl w:val="0"/>
          <w:numId w:val="6"/>
        </w:numPr>
        <w:jc w:val="both"/>
        <w:rPr>
          <w:rFonts w:ascii="Stag Book" w:hAnsi="Stag Book"/>
          <w:sz w:val="22"/>
          <w:lang w:val="es-ES"/>
        </w:rPr>
      </w:pPr>
      <w:r>
        <w:rPr>
          <w:rFonts w:ascii="Stag Book" w:hAnsi="Stag Book"/>
          <w:sz w:val="22"/>
          <w:lang w:val="es-ES"/>
        </w:rPr>
        <w:t>Pensar que nombre de usuario y contraseña se tendrá. e inmediatamente asociarlo con el TableSpace recientemente creado.</w:t>
      </w:r>
    </w:p>
    <w:p w14:paraId="73BAF1D0" w14:textId="7E68D73E" w:rsidR="004C28B8" w:rsidRDefault="004C28B8" w:rsidP="008701D5">
      <w:pPr>
        <w:pStyle w:val="Prrafodelista"/>
        <w:numPr>
          <w:ilvl w:val="0"/>
          <w:numId w:val="6"/>
        </w:numPr>
        <w:jc w:val="both"/>
        <w:rPr>
          <w:rFonts w:ascii="Stag Book" w:hAnsi="Stag Book"/>
          <w:sz w:val="22"/>
          <w:lang w:val="es-ES"/>
        </w:rPr>
      </w:pPr>
      <w:r>
        <w:rPr>
          <w:rFonts w:ascii="Stag Book" w:hAnsi="Stag Book"/>
          <w:sz w:val="22"/>
          <w:lang w:val="es-ES"/>
        </w:rPr>
        <w:t>Crea un ROLE el cual contendrá los permisos asociados a la cuenta de usuario.</w:t>
      </w:r>
    </w:p>
    <w:p w14:paraId="17164EA7" w14:textId="426A89C8" w:rsidR="004C28B8" w:rsidRDefault="004C28B8" w:rsidP="008701D5">
      <w:pPr>
        <w:pStyle w:val="Prrafodelista"/>
        <w:numPr>
          <w:ilvl w:val="0"/>
          <w:numId w:val="6"/>
        </w:numPr>
        <w:jc w:val="both"/>
        <w:rPr>
          <w:rFonts w:ascii="Stag Book" w:hAnsi="Stag Book"/>
          <w:sz w:val="22"/>
          <w:lang w:val="es-ES"/>
        </w:rPr>
      </w:pPr>
      <w:r>
        <w:rPr>
          <w:rFonts w:ascii="Stag Book" w:hAnsi="Stag Book"/>
          <w:sz w:val="22"/>
          <w:lang w:val="es-ES"/>
        </w:rPr>
        <w:t>Asignar los permisos o privilegios necesarios al ROLE.</w:t>
      </w:r>
    </w:p>
    <w:p w14:paraId="45636D0A" w14:textId="0DD73D30" w:rsidR="004C28B8" w:rsidRDefault="004C28B8" w:rsidP="008701D5">
      <w:pPr>
        <w:pStyle w:val="Prrafodelista"/>
        <w:numPr>
          <w:ilvl w:val="0"/>
          <w:numId w:val="6"/>
        </w:numPr>
        <w:jc w:val="both"/>
        <w:rPr>
          <w:rFonts w:ascii="Stag Book" w:hAnsi="Stag Book"/>
          <w:sz w:val="22"/>
          <w:lang w:val="es-ES"/>
        </w:rPr>
      </w:pPr>
      <w:r>
        <w:rPr>
          <w:rFonts w:ascii="Stag Book" w:hAnsi="Stag Book"/>
          <w:sz w:val="22"/>
          <w:lang w:val="es-ES"/>
        </w:rPr>
        <w:t>Enlazar el Role con la cuenta de usuario.</w:t>
      </w:r>
    </w:p>
    <w:p w14:paraId="1553151C" w14:textId="447448F1" w:rsidR="004C28B8" w:rsidRPr="004C28B8" w:rsidRDefault="004C28B8" w:rsidP="008701D5">
      <w:pPr>
        <w:pStyle w:val="Prrafodelista"/>
        <w:numPr>
          <w:ilvl w:val="0"/>
          <w:numId w:val="6"/>
        </w:numPr>
        <w:jc w:val="both"/>
        <w:rPr>
          <w:rFonts w:ascii="Stag Book" w:hAnsi="Stag Book"/>
          <w:sz w:val="22"/>
          <w:lang w:val="es-ES"/>
        </w:rPr>
      </w:pPr>
      <w:r>
        <w:rPr>
          <w:rFonts w:ascii="Stag Book" w:hAnsi="Stag Book"/>
          <w:sz w:val="22"/>
          <w:lang w:val="es-ES"/>
        </w:rPr>
        <w:t>Cierre la sesión actual e inicie con la nueva cuenta creada.</w:t>
      </w:r>
    </w:p>
    <w:p w14:paraId="36517344" w14:textId="4710699D" w:rsidR="00765F8C" w:rsidRDefault="00765F8C" w:rsidP="00DD7CB3">
      <w:pPr>
        <w:jc w:val="both"/>
        <w:rPr>
          <w:rFonts w:ascii="Stag Book" w:hAnsi="Stag Book"/>
          <w:sz w:val="22"/>
          <w:lang w:val="es-ES"/>
        </w:rPr>
      </w:pPr>
    </w:p>
    <w:p w14:paraId="1F5B1808" w14:textId="43471764" w:rsidR="00765F8C" w:rsidRPr="004C28B8" w:rsidRDefault="004C28B8" w:rsidP="00DD7CB3">
      <w:pPr>
        <w:jc w:val="both"/>
        <w:rPr>
          <w:rFonts w:ascii="Stag Book" w:hAnsi="Stag Book"/>
          <w:b/>
          <w:sz w:val="22"/>
          <w:lang w:val="es-ES"/>
        </w:rPr>
      </w:pPr>
      <w:r w:rsidRPr="004C28B8">
        <w:rPr>
          <w:rFonts w:ascii="Stag Book" w:hAnsi="Stag Book"/>
          <w:b/>
          <w:sz w:val="22"/>
          <w:lang w:val="es-ES"/>
        </w:rPr>
        <w:t>DESDE SQL DEVELOPER.</w:t>
      </w:r>
    </w:p>
    <w:p w14:paraId="6FC2E965" w14:textId="19593358" w:rsidR="004C28B8" w:rsidRDefault="00F62348" w:rsidP="00DD7CB3">
      <w:pPr>
        <w:jc w:val="both"/>
        <w:rPr>
          <w:rFonts w:ascii="Stag Book" w:hAnsi="Stag Book"/>
          <w:sz w:val="22"/>
          <w:lang w:val="es-ES"/>
        </w:rPr>
      </w:pPr>
      <w:r>
        <w:rPr>
          <w:rFonts w:ascii="Stag Book" w:hAnsi="Stag Book"/>
          <w:noProof/>
          <w:sz w:val="22"/>
          <w:lang w:eastAsia="es-PE"/>
        </w:rPr>
        <w:drawing>
          <wp:anchor distT="0" distB="0" distL="114300" distR="114300" simplePos="0" relativeHeight="251856896" behindDoc="0" locked="0" layoutInCell="1" allowOverlap="1" wp14:anchorId="6414B928" wp14:editId="0AACDEA7">
            <wp:simplePos x="0" y="0"/>
            <wp:positionH relativeFrom="margin">
              <wp:align>left</wp:align>
            </wp:positionH>
            <wp:positionV relativeFrom="paragraph">
              <wp:posOffset>11430</wp:posOffset>
            </wp:positionV>
            <wp:extent cx="6124575" cy="4276725"/>
            <wp:effectExtent l="19050" t="19050" r="28575" b="2857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4575" cy="4276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63D6234A" w14:textId="0537845C" w:rsidR="004C28B8" w:rsidRDefault="004C28B8" w:rsidP="00DD7CB3">
      <w:pPr>
        <w:jc w:val="both"/>
        <w:rPr>
          <w:rFonts w:ascii="Stag Book" w:hAnsi="Stag Book"/>
          <w:sz w:val="22"/>
          <w:lang w:val="es-ES"/>
        </w:rPr>
      </w:pPr>
    </w:p>
    <w:p w14:paraId="3DDD5EEA" w14:textId="42A12EFC" w:rsidR="004C28B8" w:rsidRDefault="004C28B8" w:rsidP="00DD7CB3">
      <w:pPr>
        <w:jc w:val="both"/>
        <w:rPr>
          <w:rFonts w:ascii="Stag Book" w:hAnsi="Stag Book"/>
          <w:sz w:val="22"/>
          <w:lang w:val="es-ES"/>
        </w:rPr>
      </w:pPr>
    </w:p>
    <w:p w14:paraId="3C94527D" w14:textId="105839DB" w:rsidR="004C28B8" w:rsidRDefault="004C28B8" w:rsidP="00DD7CB3">
      <w:pPr>
        <w:jc w:val="both"/>
        <w:rPr>
          <w:rFonts w:ascii="Stag Book" w:hAnsi="Stag Book"/>
          <w:sz w:val="22"/>
          <w:lang w:val="es-ES"/>
        </w:rPr>
      </w:pPr>
    </w:p>
    <w:p w14:paraId="23B03ED5" w14:textId="3EAD60E7" w:rsidR="004C28B8" w:rsidRDefault="004C28B8" w:rsidP="00DD7CB3">
      <w:pPr>
        <w:jc w:val="both"/>
        <w:rPr>
          <w:rFonts w:ascii="Stag Book" w:hAnsi="Stag Book"/>
          <w:sz w:val="22"/>
          <w:lang w:val="es-ES"/>
        </w:rPr>
      </w:pPr>
    </w:p>
    <w:p w14:paraId="1C6B4614" w14:textId="02CC2AAE" w:rsidR="004C28B8" w:rsidRDefault="004C28B8" w:rsidP="00DD7CB3">
      <w:pPr>
        <w:jc w:val="both"/>
        <w:rPr>
          <w:rFonts w:ascii="Stag Book" w:hAnsi="Stag Book"/>
          <w:sz w:val="22"/>
          <w:lang w:val="es-ES"/>
        </w:rPr>
      </w:pPr>
    </w:p>
    <w:p w14:paraId="6D8E1293" w14:textId="09B1E691" w:rsidR="004C28B8" w:rsidRDefault="004C28B8" w:rsidP="00DD7CB3">
      <w:pPr>
        <w:jc w:val="both"/>
        <w:rPr>
          <w:rFonts w:ascii="Stag Book" w:hAnsi="Stag Book"/>
          <w:sz w:val="22"/>
          <w:lang w:val="es-ES"/>
        </w:rPr>
      </w:pPr>
    </w:p>
    <w:p w14:paraId="08E6F4AA" w14:textId="252F7C13" w:rsidR="004C28B8" w:rsidRDefault="004C28B8" w:rsidP="00DD7CB3">
      <w:pPr>
        <w:jc w:val="both"/>
        <w:rPr>
          <w:rFonts w:ascii="Stag Book" w:hAnsi="Stag Book"/>
          <w:sz w:val="22"/>
          <w:lang w:val="es-ES"/>
        </w:rPr>
      </w:pPr>
    </w:p>
    <w:p w14:paraId="29B7B71A" w14:textId="589559E1" w:rsidR="004C28B8" w:rsidRDefault="004C28B8" w:rsidP="00DD7CB3">
      <w:pPr>
        <w:jc w:val="both"/>
        <w:rPr>
          <w:rFonts w:ascii="Stag Book" w:hAnsi="Stag Book"/>
          <w:sz w:val="22"/>
          <w:lang w:val="es-ES"/>
        </w:rPr>
      </w:pPr>
    </w:p>
    <w:p w14:paraId="74A5FAF4" w14:textId="162D5759" w:rsidR="004C28B8" w:rsidRDefault="004C28B8" w:rsidP="00DD7CB3">
      <w:pPr>
        <w:jc w:val="both"/>
        <w:rPr>
          <w:rFonts w:ascii="Stag Book" w:hAnsi="Stag Book"/>
          <w:sz w:val="22"/>
          <w:lang w:val="es-ES"/>
        </w:rPr>
      </w:pPr>
    </w:p>
    <w:p w14:paraId="647CC028" w14:textId="6F71825D" w:rsidR="004C28B8" w:rsidRDefault="004C28B8" w:rsidP="00DD7CB3">
      <w:pPr>
        <w:jc w:val="both"/>
        <w:rPr>
          <w:rFonts w:ascii="Stag Book" w:hAnsi="Stag Book"/>
          <w:sz w:val="22"/>
          <w:lang w:val="es-ES"/>
        </w:rPr>
      </w:pPr>
    </w:p>
    <w:p w14:paraId="70A30AD1" w14:textId="58FA30AA" w:rsidR="004C28B8" w:rsidRDefault="004C28B8" w:rsidP="00DD7CB3">
      <w:pPr>
        <w:jc w:val="both"/>
        <w:rPr>
          <w:rFonts w:ascii="Stag Book" w:hAnsi="Stag Book"/>
          <w:sz w:val="22"/>
          <w:lang w:val="es-ES"/>
        </w:rPr>
      </w:pPr>
    </w:p>
    <w:p w14:paraId="1129BDC1" w14:textId="38CDF690" w:rsidR="004C28B8" w:rsidRDefault="004C28B8" w:rsidP="00DD7CB3">
      <w:pPr>
        <w:jc w:val="both"/>
        <w:rPr>
          <w:rFonts w:ascii="Stag Book" w:hAnsi="Stag Book"/>
          <w:sz w:val="22"/>
          <w:lang w:val="es-ES"/>
        </w:rPr>
      </w:pPr>
    </w:p>
    <w:p w14:paraId="5078D358" w14:textId="345633D1" w:rsidR="004C28B8" w:rsidRDefault="004C28B8" w:rsidP="00DD7CB3">
      <w:pPr>
        <w:jc w:val="both"/>
        <w:rPr>
          <w:rFonts w:ascii="Stag Book" w:hAnsi="Stag Book"/>
          <w:sz w:val="22"/>
          <w:lang w:val="es-ES"/>
        </w:rPr>
      </w:pPr>
    </w:p>
    <w:p w14:paraId="6A0E9E62" w14:textId="000F6E6A" w:rsidR="004C28B8" w:rsidRDefault="004C28B8" w:rsidP="00DD7CB3">
      <w:pPr>
        <w:jc w:val="both"/>
        <w:rPr>
          <w:rFonts w:ascii="Stag Book" w:hAnsi="Stag Book"/>
          <w:sz w:val="22"/>
          <w:lang w:val="es-ES"/>
        </w:rPr>
      </w:pPr>
    </w:p>
    <w:p w14:paraId="6B0B9426" w14:textId="36561A73" w:rsidR="004C28B8" w:rsidRDefault="004C28B8" w:rsidP="00DD7CB3">
      <w:pPr>
        <w:jc w:val="both"/>
        <w:rPr>
          <w:rFonts w:ascii="Stag Book" w:hAnsi="Stag Book"/>
          <w:sz w:val="22"/>
          <w:lang w:val="es-ES"/>
        </w:rPr>
      </w:pPr>
    </w:p>
    <w:p w14:paraId="20417137" w14:textId="59DF89F2" w:rsidR="004C28B8" w:rsidRDefault="004C28B8" w:rsidP="00DD7CB3">
      <w:pPr>
        <w:jc w:val="both"/>
        <w:rPr>
          <w:rFonts w:ascii="Stag Book" w:hAnsi="Stag Book"/>
          <w:sz w:val="22"/>
          <w:lang w:val="es-ES"/>
        </w:rPr>
      </w:pPr>
    </w:p>
    <w:p w14:paraId="6FBBE5D3" w14:textId="6AE3C3D4" w:rsidR="004C28B8" w:rsidRDefault="004C28B8" w:rsidP="00DD7CB3">
      <w:pPr>
        <w:jc w:val="both"/>
        <w:rPr>
          <w:rFonts w:ascii="Stag Book" w:hAnsi="Stag Book"/>
          <w:sz w:val="22"/>
          <w:lang w:val="es-ES"/>
        </w:rPr>
      </w:pPr>
    </w:p>
    <w:p w14:paraId="3EDC964D" w14:textId="4790F2FA" w:rsidR="004C28B8" w:rsidRDefault="004C28B8" w:rsidP="00DD7CB3">
      <w:pPr>
        <w:jc w:val="both"/>
        <w:rPr>
          <w:rFonts w:ascii="Stag Book" w:hAnsi="Stag Book"/>
          <w:sz w:val="22"/>
          <w:lang w:val="es-ES"/>
        </w:rPr>
      </w:pPr>
    </w:p>
    <w:p w14:paraId="1EC63B90" w14:textId="16FBC545" w:rsidR="004C28B8" w:rsidRDefault="004C28B8" w:rsidP="00DD7CB3">
      <w:pPr>
        <w:jc w:val="both"/>
        <w:rPr>
          <w:rFonts w:ascii="Stag Book" w:hAnsi="Stag Book"/>
          <w:sz w:val="22"/>
          <w:lang w:val="es-ES"/>
        </w:rPr>
      </w:pPr>
    </w:p>
    <w:p w14:paraId="53CBA4AF" w14:textId="77777777" w:rsidR="004C28B8" w:rsidRDefault="004C28B8" w:rsidP="00DD7CB3">
      <w:pPr>
        <w:jc w:val="both"/>
        <w:rPr>
          <w:rFonts w:ascii="Stag Book" w:hAnsi="Stag Book"/>
          <w:sz w:val="22"/>
          <w:lang w:val="es-ES"/>
        </w:rPr>
      </w:pPr>
    </w:p>
    <w:p w14:paraId="5AB12FFA" w14:textId="0DB87014" w:rsidR="00765F8C" w:rsidRDefault="00765F8C" w:rsidP="00DD7CB3">
      <w:pPr>
        <w:jc w:val="both"/>
        <w:rPr>
          <w:rFonts w:ascii="Stag Book" w:hAnsi="Stag Book"/>
          <w:sz w:val="22"/>
          <w:lang w:val="es-ES"/>
        </w:rPr>
      </w:pPr>
    </w:p>
    <w:p w14:paraId="77B05C25" w14:textId="32C09E8C" w:rsidR="00765F8C" w:rsidRDefault="00765F8C" w:rsidP="00DD7CB3">
      <w:pPr>
        <w:jc w:val="both"/>
        <w:rPr>
          <w:rFonts w:ascii="Stag Book" w:hAnsi="Stag Book"/>
          <w:sz w:val="22"/>
          <w:lang w:val="es-ES"/>
        </w:rPr>
      </w:pPr>
    </w:p>
    <w:p w14:paraId="228F2652" w14:textId="0EA1AC17" w:rsidR="00765F8C" w:rsidRDefault="00765F8C" w:rsidP="00DD7CB3">
      <w:pPr>
        <w:jc w:val="both"/>
        <w:rPr>
          <w:rFonts w:ascii="Stag Book" w:hAnsi="Stag Book"/>
          <w:sz w:val="22"/>
          <w:lang w:val="es-ES"/>
        </w:rPr>
      </w:pPr>
    </w:p>
    <w:p w14:paraId="6B5396AA" w14:textId="0A71E4F0" w:rsidR="00765F8C" w:rsidRDefault="00765F8C" w:rsidP="00DD7CB3">
      <w:pPr>
        <w:jc w:val="both"/>
        <w:rPr>
          <w:rFonts w:ascii="Stag Book" w:hAnsi="Stag Book"/>
          <w:sz w:val="22"/>
          <w:lang w:val="es-ES"/>
        </w:rPr>
      </w:pPr>
    </w:p>
    <w:p w14:paraId="4E688CAD" w14:textId="5F2F07E5" w:rsidR="00765F8C" w:rsidRDefault="00765F8C" w:rsidP="00DD7CB3">
      <w:pPr>
        <w:jc w:val="both"/>
        <w:rPr>
          <w:rFonts w:ascii="Stag Book" w:hAnsi="Stag Book"/>
          <w:sz w:val="22"/>
          <w:lang w:val="es-ES"/>
        </w:rPr>
      </w:pPr>
    </w:p>
    <w:p w14:paraId="2973AC91" w14:textId="201160B7" w:rsidR="00765F8C" w:rsidRDefault="00765F8C" w:rsidP="00DD7CB3">
      <w:pPr>
        <w:jc w:val="both"/>
        <w:rPr>
          <w:rFonts w:ascii="Stag Book" w:hAnsi="Stag Book"/>
          <w:sz w:val="22"/>
          <w:lang w:val="es-ES"/>
        </w:rPr>
      </w:pPr>
    </w:p>
    <w:p w14:paraId="55B816BC" w14:textId="227C5271" w:rsidR="00765F8C" w:rsidRPr="00633FD3" w:rsidRDefault="004C28B8" w:rsidP="00DD7CB3">
      <w:pPr>
        <w:jc w:val="both"/>
        <w:rPr>
          <w:rFonts w:ascii="Stag Book" w:hAnsi="Stag Book"/>
          <w:b/>
          <w:sz w:val="22"/>
          <w:lang w:val="es-ES"/>
        </w:rPr>
      </w:pPr>
      <w:r w:rsidRPr="00633FD3">
        <w:rPr>
          <w:rFonts w:ascii="Stag Book" w:hAnsi="Stag Book"/>
          <w:b/>
          <w:sz w:val="22"/>
          <w:lang w:val="es-ES"/>
        </w:rPr>
        <w:t>FIN DEL PROCESO DE CREACION DE CUENTAS DE USUARIO.</w:t>
      </w:r>
    </w:p>
    <w:p w14:paraId="322D4993" w14:textId="7A22F14E" w:rsidR="00765F8C" w:rsidRDefault="00765F8C" w:rsidP="00DD7CB3">
      <w:pPr>
        <w:jc w:val="both"/>
        <w:rPr>
          <w:rFonts w:ascii="Stag Book" w:hAnsi="Stag Book"/>
          <w:sz w:val="22"/>
          <w:lang w:val="es-ES"/>
        </w:rPr>
      </w:pPr>
    </w:p>
    <w:p w14:paraId="16D9F3A5" w14:textId="77777777" w:rsidR="00F36513" w:rsidRPr="00F36513" w:rsidRDefault="00F36513" w:rsidP="00F36513">
      <w:pPr>
        <w:jc w:val="both"/>
        <w:rPr>
          <w:rFonts w:ascii="Stag Book" w:hAnsi="Stag Book"/>
          <w:b/>
          <w:sz w:val="22"/>
          <w:lang w:val="es-ES"/>
        </w:rPr>
      </w:pPr>
      <w:r w:rsidRPr="00F36513">
        <w:rPr>
          <w:rFonts w:ascii="Stag Book" w:hAnsi="Stag Book"/>
          <w:b/>
          <w:sz w:val="22"/>
          <w:lang w:val="es-ES"/>
        </w:rPr>
        <w:lastRenderedPageBreak/>
        <w:t xml:space="preserve">CONCLUSIONES Y RECOMENDACIONES DE LA EXPERIENCIA </w:t>
      </w:r>
    </w:p>
    <w:p w14:paraId="4264D10A" w14:textId="37D26948" w:rsidR="00F36513" w:rsidRPr="00F36513" w:rsidRDefault="00F36513" w:rsidP="00F36513">
      <w:pPr>
        <w:rPr>
          <w:rFonts w:ascii="Stag Book" w:hAnsi="Stag Book"/>
          <w:sz w:val="22"/>
        </w:rPr>
      </w:pPr>
      <w:r w:rsidRPr="00F36513">
        <w:rPr>
          <w:rFonts w:ascii="Stag Book" w:hAnsi="Stag Book"/>
          <w:sz w:val="22"/>
        </w:rPr>
        <w:t xml:space="preserve"> </w:t>
      </w:r>
    </w:p>
    <w:p w14:paraId="30B44D24" w14:textId="74227A8B" w:rsidR="00F36513" w:rsidRPr="00F36513" w:rsidRDefault="00F36513" w:rsidP="00F36513">
      <w:pPr>
        <w:jc w:val="both"/>
        <w:rPr>
          <w:rFonts w:ascii="Stag Book" w:hAnsi="Stag Book"/>
          <w:sz w:val="22"/>
        </w:rPr>
      </w:pPr>
      <w:r w:rsidRPr="00F36513">
        <w:rPr>
          <w:rFonts w:ascii="Stag Book" w:hAnsi="Stag Book"/>
          <w:sz w:val="22"/>
        </w:rPr>
        <w:t xml:space="preserve">El objetivo de este capítulo es comprender las habilidades necesarias para convertirse en un profesional </w:t>
      </w:r>
      <w:r>
        <w:rPr>
          <w:rFonts w:ascii="Stag Book" w:hAnsi="Stag Book"/>
          <w:sz w:val="22"/>
        </w:rPr>
        <w:t xml:space="preserve">en Administrador </w:t>
      </w:r>
      <w:r w:rsidRPr="00F36513">
        <w:rPr>
          <w:rFonts w:ascii="Stag Book" w:hAnsi="Stag Book"/>
          <w:sz w:val="22"/>
        </w:rPr>
        <w:t>en Base de Datos Oracle exitoso.</w:t>
      </w:r>
    </w:p>
    <w:p w14:paraId="1000361F" w14:textId="77777777" w:rsidR="00F36513" w:rsidRPr="00F36513" w:rsidRDefault="00F36513" w:rsidP="00F36513">
      <w:pPr>
        <w:rPr>
          <w:rFonts w:ascii="Stag Book" w:hAnsi="Stag Book"/>
          <w:sz w:val="22"/>
        </w:rPr>
      </w:pPr>
    </w:p>
    <w:p w14:paraId="73290725" w14:textId="06B81E7D" w:rsidR="00F36513" w:rsidRPr="00F36513" w:rsidRDefault="00F36513" w:rsidP="00F36513">
      <w:pPr>
        <w:jc w:val="both"/>
        <w:rPr>
          <w:rFonts w:ascii="Stag Book" w:hAnsi="Stag Book"/>
          <w:sz w:val="22"/>
        </w:rPr>
      </w:pPr>
      <w:r w:rsidRPr="00F36513">
        <w:rPr>
          <w:rFonts w:ascii="Stag Book" w:hAnsi="Stag Book"/>
          <w:sz w:val="22"/>
        </w:rPr>
        <w:t>El estudiante detalla la arquitectura de la base de datos Oracle y configura la conexión de un cliente local o remoto, a través del archivo TSN.  Así mismo crea y maneja información mediante las herramientas SQL *PLUS y</w:t>
      </w:r>
      <w:r>
        <w:rPr>
          <w:rFonts w:ascii="Stag Book" w:hAnsi="Stag Book"/>
          <w:sz w:val="22"/>
        </w:rPr>
        <w:t xml:space="preserve"> </w:t>
      </w:r>
      <w:r w:rsidRPr="00F36513">
        <w:rPr>
          <w:rFonts w:ascii="Stag Book" w:hAnsi="Stag Book"/>
          <w:sz w:val="22"/>
        </w:rPr>
        <w:t>SQL</w:t>
      </w:r>
      <w:r>
        <w:rPr>
          <w:rFonts w:ascii="Stag Book" w:hAnsi="Stag Book"/>
          <w:sz w:val="22"/>
        </w:rPr>
        <w:t xml:space="preserve"> developer</w:t>
      </w:r>
      <w:r w:rsidRPr="00F36513">
        <w:rPr>
          <w:rFonts w:ascii="Stag Book" w:hAnsi="Stag Book"/>
          <w:sz w:val="22"/>
        </w:rPr>
        <w:t>, gestionando una instancia de base de datos</w:t>
      </w:r>
      <w:r w:rsidR="00110012">
        <w:rPr>
          <w:rFonts w:ascii="Stag Book" w:hAnsi="Stag Book"/>
          <w:sz w:val="22"/>
        </w:rPr>
        <w:t>, creando tablas, relaciones y diagramas.</w:t>
      </w:r>
    </w:p>
    <w:p w14:paraId="08040603" w14:textId="77777777" w:rsidR="00F36513" w:rsidRPr="00F36513" w:rsidRDefault="00F36513" w:rsidP="00F36513">
      <w:pPr>
        <w:rPr>
          <w:rFonts w:ascii="Stag Book" w:hAnsi="Stag Book"/>
          <w:sz w:val="22"/>
        </w:rPr>
      </w:pPr>
    </w:p>
    <w:p w14:paraId="280A71B3" w14:textId="77777777" w:rsidR="00F36513" w:rsidRPr="00AE458B" w:rsidRDefault="00F36513" w:rsidP="00F36513">
      <w:pPr>
        <w:rPr>
          <w:rFonts w:ascii="Stag Book" w:hAnsi="Stag Book"/>
          <w:b/>
          <w:color w:val="7030A0"/>
          <w:sz w:val="22"/>
        </w:rPr>
      </w:pPr>
      <w:r w:rsidRPr="00AE458B">
        <w:rPr>
          <w:rFonts w:ascii="Stag Book" w:hAnsi="Stag Book"/>
          <w:b/>
          <w:color w:val="7030A0"/>
          <w:sz w:val="22"/>
        </w:rPr>
        <w:t xml:space="preserve">ACTIVIDAD VIRTUAL </w:t>
      </w:r>
    </w:p>
    <w:p w14:paraId="33B8BAB1" w14:textId="30E8F781" w:rsidR="00F36513" w:rsidRPr="00F36513" w:rsidRDefault="00F36513" w:rsidP="00F36513">
      <w:pPr>
        <w:jc w:val="both"/>
        <w:rPr>
          <w:rFonts w:ascii="Stag Book" w:hAnsi="Stag Book"/>
          <w:sz w:val="22"/>
        </w:rPr>
      </w:pPr>
      <w:r w:rsidRPr="00F36513">
        <w:rPr>
          <w:rFonts w:ascii="Stag Book" w:hAnsi="Stag Book"/>
          <w:sz w:val="22"/>
        </w:rPr>
        <w:t xml:space="preserve">Revisar y analizar el material presentado </w:t>
      </w:r>
      <w:r w:rsidR="00695916">
        <w:rPr>
          <w:rFonts w:ascii="Stag Book" w:hAnsi="Stag Book"/>
          <w:sz w:val="22"/>
        </w:rPr>
        <w:t>del Tema</w:t>
      </w:r>
      <w:bookmarkStart w:id="2" w:name="_GoBack"/>
      <w:bookmarkEnd w:id="2"/>
      <w:r w:rsidRPr="00F36513">
        <w:rPr>
          <w:rFonts w:ascii="Stag Book" w:hAnsi="Stag Book"/>
          <w:sz w:val="22"/>
        </w:rPr>
        <w:t xml:space="preserve"> 01.</w:t>
      </w:r>
    </w:p>
    <w:p w14:paraId="50DEE9E6" w14:textId="77777777" w:rsidR="00F36513" w:rsidRPr="00F36513" w:rsidRDefault="00F36513" w:rsidP="00F36513">
      <w:pPr>
        <w:jc w:val="both"/>
        <w:rPr>
          <w:rFonts w:ascii="Stag Book" w:hAnsi="Stag Book"/>
          <w:sz w:val="22"/>
        </w:rPr>
      </w:pPr>
    </w:p>
    <w:p w14:paraId="12BFEEFB" w14:textId="77777777" w:rsidR="00F36513" w:rsidRPr="00F36513" w:rsidRDefault="00F36513" w:rsidP="00F36513">
      <w:pPr>
        <w:jc w:val="both"/>
        <w:rPr>
          <w:rFonts w:ascii="Stag Book" w:hAnsi="Stag Book"/>
          <w:sz w:val="22"/>
        </w:rPr>
      </w:pPr>
      <w:r w:rsidRPr="00F36513">
        <w:rPr>
          <w:rFonts w:ascii="Stag Book" w:hAnsi="Stag Book"/>
          <w:sz w:val="22"/>
        </w:rPr>
        <w:t>Se tiene el siguiente modelo relacional:</w:t>
      </w:r>
    </w:p>
    <w:p w14:paraId="683FBF2A" w14:textId="77777777" w:rsidR="00F36513" w:rsidRPr="00F36513" w:rsidRDefault="00F36513" w:rsidP="00F36513">
      <w:pPr>
        <w:jc w:val="both"/>
        <w:rPr>
          <w:rFonts w:ascii="Stag Book" w:hAnsi="Stag Book"/>
          <w:sz w:val="22"/>
        </w:rPr>
      </w:pPr>
      <w:r w:rsidRPr="00F36513">
        <w:rPr>
          <w:rFonts w:ascii="Stag Book" w:hAnsi="Stag Book"/>
          <w:noProof/>
          <w:sz w:val="22"/>
          <w:lang w:eastAsia="es-PE"/>
        </w:rPr>
        <w:drawing>
          <wp:anchor distT="0" distB="0" distL="114300" distR="114300" simplePos="0" relativeHeight="251858944" behindDoc="0" locked="0" layoutInCell="1" allowOverlap="1" wp14:anchorId="5AFDC8F9" wp14:editId="2AC93FAB">
            <wp:simplePos x="0" y="0"/>
            <wp:positionH relativeFrom="margin">
              <wp:align>center</wp:align>
            </wp:positionH>
            <wp:positionV relativeFrom="paragraph">
              <wp:posOffset>35560</wp:posOffset>
            </wp:positionV>
            <wp:extent cx="5384165" cy="3599180"/>
            <wp:effectExtent l="0" t="0" r="6985" b="1270"/>
            <wp:wrapNone/>
            <wp:docPr id="69648" name="Imagen 6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4165" cy="359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959FFF" w14:textId="77777777" w:rsidR="00F36513" w:rsidRPr="00F36513" w:rsidRDefault="00F36513" w:rsidP="00F36513">
      <w:pPr>
        <w:jc w:val="both"/>
        <w:rPr>
          <w:rFonts w:ascii="Stag Book" w:hAnsi="Stag Book"/>
          <w:sz w:val="22"/>
        </w:rPr>
      </w:pPr>
    </w:p>
    <w:p w14:paraId="3727EF80" w14:textId="77777777" w:rsidR="00F36513" w:rsidRPr="00F36513" w:rsidRDefault="00F36513" w:rsidP="00F36513">
      <w:pPr>
        <w:jc w:val="both"/>
        <w:rPr>
          <w:rFonts w:ascii="Stag Book" w:hAnsi="Stag Book"/>
          <w:sz w:val="22"/>
        </w:rPr>
      </w:pPr>
    </w:p>
    <w:p w14:paraId="121BD0B4" w14:textId="77777777" w:rsidR="00F36513" w:rsidRPr="00F36513" w:rsidRDefault="00F36513" w:rsidP="00F36513">
      <w:pPr>
        <w:jc w:val="both"/>
        <w:rPr>
          <w:rFonts w:ascii="Stag Book" w:hAnsi="Stag Book"/>
          <w:sz w:val="22"/>
        </w:rPr>
      </w:pPr>
    </w:p>
    <w:p w14:paraId="50223CA4" w14:textId="77777777" w:rsidR="00F36513" w:rsidRPr="00F36513" w:rsidRDefault="00F36513" w:rsidP="00F36513">
      <w:pPr>
        <w:jc w:val="both"/>
        <w:rPr>
          <w:rFonts w:ascii="Stag Book" w:hAnsi="Stag Book"/>
          <w:sz w:val="22"/>
        </w:rPr>
      </w:pPr>
    </w:p>
    <w:p w14:paraId="4C7D42B5" w14:textId="77777777" w:rsidR="00F36513" w:rsidRPr="00F36513" w:rsidRDefault="00F36513" w:rsidP="00F36513">
      <w:pPr>
        <w:jc w:val="both"/>
        <w:rPr>
          <w:rFonts w:ascii="Stag Book" w:hAnsi="Stag Book"/>
          <w:sz w:val="22"/>
        </w:rPr>
      </w:pPr>
    </w:p>
    <w:p w14:paraId="7C74FF81" w14:textId="77777777" w:rsidR="00F36513" w:rsidRPr="00F36513" w:rsidRDefault="00F36513" w:rsidP="00F36513">
      <w:pPr>
        <w:jc w:val="both"/>
        <w:rPr>
          <w:rFonts w:ascii="Stag Book" w:hAnsi="Stag Book"/>
          <w:sz w:val="22"/>
        </w:rPr>
      </w:pPr>
    </w:p>
    <w:p w14:paraId="2F7AEB54" w14:textId="77777777" w:rsidR="00F36513" w:rsidRPr="00F36513" w:rsidRDefault="00F36513" w:rsidP="00F36513">
      <w:pPr>
        <w:jc w:val="both"/>
        <w:rPr>
          <w:rFonts w:ascii="Stag Book" w:hAnsi="Stag Book"/>
          <w:sz w:val="22"/>
        </w:rPr>
      </w:pPr>
    </w:p>
    <w:p w14:paraId="19A2CBE9" w14:textId="77777777" w:rsidR="00F36513" w:rsidRPr="00F36513" w:rsidRDefault="00F36513" w:rsidP="00F36513">
      <w:pPr>
        <w:jc w:val="both"/>
        <w:rPr>
          <w:rFonts w:ascii="Stag Book" w:hAnsi="Stag Book"/>
          <w:sz w:val="22"/>
        </w:rPr>
      </w:pPr>
    </w:p>
    <w:p w14:paraId="15756DAF" w14:textId="77777777" w:rsidR="00F36513" w:rsidRPr="00F36513" w:rsidRDefault="00F36513" w:rsidP="00F36513">
      <w:pPr>
        <w:jc w:val="both"/>
        <w:rPr>
          <w:rFonts w:ascii="Stag Book" w:hAnsi="Stag Book"/>
          <w:sz w:val="22"/>
        </w:rPr>
      </w:pPr>
    </w:p>
    <w:p w14:paraId="54FD835A" w14:textId="77777777" w:rsidR="00F36513" w:rsidRPr="00F36513" w:rsidRDefault="00F36513" w:rsidP="00F36513">
      <w:pPr>
        <w:jc w:val="both"/>
        <w:rPr>
          <w:rFonts w:ascii="Stag Book" w:hAnsi="Stag Book"/>
          <w:sz w:val="22"/>
        </w:rPr>
      </w:pPr>
    </w:p>
    <w:p w14:paraId="1CA4F70D" w14:textId="77777777" w:rsidR="00F36513" w:rsidRPr="00F36513" w:rsidRDefault="00F36513" w:rsidP="00F36513">
      <w:pPr>
        <w:jc w:val="both"/>
        <w:rPr>
          <w:rFonts w:ascii="Stag Book" w:hAnsi="Stag Book"/>
          <w:sz w:val="22"/>
        </w:rPr>
      </w:pPr>
    </w:p>
    <w:p w14:paraId="7FA68203" w14:textId="77777777" w:rsidR="00F36513" w:rsidRPr="00F36513" w:rsidRDefault="00F36513" w:rsidP="00F36513">
      <w:pPr>
        <w:jc w:val="both"/>
        <w:rPr>
          <w:rFonts w:ascii="Stag Book" w:hAnsi="Stag Book"/>
          <w:sz w:val="22"/>
        </w:rPr>
      </w:pPr>
    </w:p>
    <w:p w14:paraId="31D6BA8E" w14:textId="77777777" w:rsidR="00F36513" w:rsidRPr="00F36513" w:rsidRDefault="00F36513" w:rsidP="00F36513">
      <w:pPr>
        <w:jc w:val="both"/>
        <w:rPr>
          <w:rFonts w:ascii="Stag Book" w:hAnsi="Stag Book"/>
          <w:sz w:val="22"/>
        </w:rPr>
      </w:pPr>
    </w:p>
    <w:p w14:paraId="15BFB108" w14:textId="77777777" w:rsidR="00F36513" w:rsidRPr="00F36513" w:rsidRDefault="00F36513" w:rsidP="00F36513">
      <w:pPr>
        <w:jc w:val="both"/>
        <w:rPr>
          <w:rFonts w:ascii="Stag Book" w:hAnsi="Stag Book"/>
          <w:sz w:val="22"/>
        </w:rPr>
      </w:pPr>
    </w:p>
    <w:p w14:paraId="75F73268" w14:textId="77777777" w:rsidR="00F36513" w:rsidRPr="00F36513" w:rsidRDefault="00F36513" w:rsidP="00F36513">
      <w:pPr>
        <w:jc w:val="both"/>
        <w:rPr>
          <w:rFonts w:ascii="Stag Book" w:hAnsi="Stag Book"/>
          <w:sz w:val="22"/>
        </w:rPr>
      </w:pPr>
    </w:p>
    <w:p w14:paraId="2755A9F5" w14:textId="77777777" w:rsidR="00F36513" w:rsidRPr="00F36513" w:rsidRDefault="00F36513" w:rsidP="00F36513">
      <w:pPr>
        <w:jc w:val="both"/>
        <w:rPr>
          <w:rFonts w:ascii="Stag Book" w:hAnsi="Stag Book"/>
          <w:sz w:val="22"/>
        </w:rPr>
      </w:pPr>
    </w:p>
    <w:p w14:paraId="1C65DE51" w14:textId="77777777" w:rsidR="00F36513" w:rsidRPr="00F36513" w:rsidRDefault="00F36513" w:rsidP="00F36513">
      <w:pPr>
        <w:jc w:val="both"/>
        <w:rPr>
          <w:rFonts w:ascii="Stag Book" w:hAnsi="Stag Book"/>
          <w:sz w:val="22"/>
        </w:rPr>
      </w:pPr>
    </w:p>
    <w:p w14:paraId="0B0E99C1" w14:textId="77777777" w:rsidR="00F36513" w:rsidRPr="00F36513" w:rsidRDefault="00F36513" w:rsidP="00F36513">
      <w:pPr>
        <w:jc w:val="both"/>
        <w:rPr>
          <w:rFonts w:ascii="Stag Book" w:hAnsi="Stag Book"/>
          <w:sz w:val="22"/>
        </w:rPr>
      </w:pPr>
    </w:p>
    <w:p w14:paraId="4A2D29CD" w14:textId="77777777" w:rsidR="00F36513" w:rsidRPr="00F36513" w:rsidRDefault="00F36513" w:rsidP="00F36513">
      <w:pPr>
        <w:jc w:val="both"/>
        <w:rPr>
          <w:rFonts w:ascii="Stag Book" w:hAnsi="Stag Book"/>
          <w:sz w:val="22"/>
        </w:rPr>
      </w:pPr>
    </w:p>
    <w:p w14:paraId="41A96927" w14:textId="77777777" w:rsidR="00F36513" w:rsidRPr="00F36513" w:rsidRDefault="00F36513" w:rsidP="00F36513">
      <w:pPr>
        <w:jc w:val="both"/>
        <w:rPr>
          <w:rFonts w:ascii="Stag Book" w:hAnsi="Stag Book"/>
          <w:sz w:val="22"/>
        </w:rPr>
      </w:pPr>
    </w:p>
    <w:p w14:paraId="1B33C22E" w14:textId="77777777" w:rsidR="00F36513" w:rsidRPr="00F36513" w:rsidRDefault="00F36513" w:rsidP="00F36513">
      <w:pPr>
        <w:jc w:val="both"/>
        <w:rPr>
          <w:rFonts w:ascii="Stag Book" w:hAnsi="Stag Book"/>
          <w:sz w:val="22"/>
        </w:rPr>
      </w:pPr>
    </w:p>
    <w:p w14:paraId="2BAD1D5A" w14:textId="77777777" w:rsidR="00F36513" w:rsidRPr="00F36513" w:rsidRDefault="00F36513" w:rsidP="00F36513">
      <w:pPr>
        <w:jc w:val="both"/>
        <w:rPr>
          <w:rFonts w:ascii="Stag Book" w:hAnsi="Stag Book"/>
          <w:sz w:val="22"/>
        </w:rPr>
      </w:pPr>
    </w:p>
    <w:p w14:paraId="248ED1DE" w14:textId="77777777" w:rsidR="00F36513" w:rsidRPr="00F36513" w:rsidRDefault="00F36513" w:rsidP="00F36513">
      <w:pPr>
        <w:jc w:val="both"/>
        <w:rPr>
          <w:rFonts w:ascii="Stag Book" w:hAnsi="Stag Book"/>
          <w:b/>
          <w:sz w:val="22"/>
        </w:rPr>
      </w:pPr>
      <w:r w:rsidRPr="00F36513">
        <w:rPr>
          <w:rFonts w:ascii="Stag Book" w:hAnsi="Stag Book"/>
          <w:b/>
          <w:sz w:val="22"/>
        </w:rPr>
        <w:t>Desarrollar lo Siguiente:</w:t>
      </w:r>
    </w:p>
    <w:p w14:paraId="1615FC81" w14:textId="77777777" w:rsidR="00F36513" w:rsidRDefault="00F36513" w:rsidP="00F36513">
      <w:pPr>
        <w:rPr>
          <w:rFonts w:ascii="Muller Bold" w:hAnsi="Muller Bold"/>
          <w:lang w:val="es-ES" w:eastAsia="es-ES"/>
        </w:rPr>
      </w:pPr>
    </w:p>
    <w:p w14:paraId="6484A5F2" w14:textId="77777777" w:rsidR="00F36513" w:rsidRDefault="00F36513" w:rsidP="00F36513">
      <w:pPr>
        <w:pStyle w:val="Prrafodelista"/>
        <w:numPr>
          <w:ilvl w:val="0"/>
          <w:numId w:val="8"/>
        </w:numPr>
        <w:jc w:val="both"/>
        <w:rPr>
          <w:rFonts w:ascii="Muller Bold" w:hAnsi="Muller Bold"/>
          <w:lang w:val="es-ES" w:eastAsia="es-ES"/>
        </w:rPr>
      </w:pPr>
      <w:r>
        <w:rPr>
          <w:rFonts w:ascii="Muller Bold" w:hAnsi="Muller Bold"/>
          <w:lang w:val="es-ES" w:eastAsia="es-ES"/>
        </w:rPr>
        <w:t xml:space="preserve">Crear un TableSpace llamado </w:t>
      </w:r>
      <w:r w:rsidRPr="003374B1">
        <w:rPr>
          <w:rFonts w:ascii="Muller Bold" w:hAnsi="Muller Bold"/>
          <w:b/>
          <w:lang w:val="es-ES" w:eastAsia="es-ES"/>
        </w:rPr>
        <w:t>CENTINELLA</w:t>
      </w:r>
      <w:r>
        <w:rPr>
          <w:rFonts w:ascii="Muller Bold" w:hAnsi="Muller Bold"/>
          <w:lang w:val="es-ES" w:eastAsia="es-ES"/>
        </w:rPr>
        <w:t xml:space="preserve"> cuyo tamaño es </w:t>
      </w:r>
      <w:r w:rsidRPr="00223E4B">
        <w:rPr>
          <w:rFonts w:ascii="Muller Bold" w:hAnsi="Muller Bold"/>
          <w:b/>
          <w:lang w:val="es-ES" w:eastAsia="es-ES"/>
        </w:rPr>
        <w:t>1</w:t>
      </w:r>
      <w:r w:rsidRPr="003374B1">
        <w:rPr>
          <w:rFonts w:ascii="Muller Bold" w:hAnsi="Muller Bold"/>
          <w:b/>
          <w:lang w:val="es-ES" w:eastAsia="es-ES"/>
        </w:rPr>
        <w:t>50Megas</w:t>
      </w:r>
      <w:r>
        <w:rPr>
          <w:rFonts w:ascii="Muller Bold" w:hAnsi="Muller Bold"/>
          <w:lang w:val="es-ES" w:eastAsia="es-ES"/>
        </w:rPr>
        <w:t xml:space="preserve">, este archivo debe ser colocado en una carpeta llamada </w:t>
      </w:r>
      <w:r w:rsidRPr="003374B1">
        <w:rPr>
          <w:rFonts w:ascii="Muller Bold" w:hAnsi="Muller Bold"/>
          <w:b/>
          <w:lang w:val="es-ES" w:eastAsia="es-ES"/>
        </w:rPr>
        <w:t>DB</w:t>
      </w:r>
      <w:r>
        <w:rPr>
          <w:rFonts w:ascii="Muller Bold" w:hAnsi="Muller Bold"/>
          <w:b/>
          <w:lang w:val="es-ES" w:eastAsia="es-ES"/>
        </w:rPr>
        <w:t>O</w:t>
      </w:r>
      <w:r>
        <w:rPr>
          <w:rFonts w:ascii="Muller Bold" w:hAnsi="Muller Bold"/>
          <w:lang w:val="es-ES" w:eastAsia="es-ES"/>
        </w:rPr>
        <w:t xml:space="preserve">, en su disco </w:t>
      </w:r>
      <w:r w:rsidRPr="003374B1">
        <w:rPr>
          <w:rFonts w:ascii="Muller Bold" w:hAnsi="Muller Bold"/>
          <w:b/>
          <w:lang w:val="es-ES" w:eastAsia="es-ES"/>
        </w:rPr>
        <w:t>C:\</w:t>
      </w:r>
      <w:r>
        <w:rPr>
          <w:rFonts w:ascii="Muller Bold" w:hAnsi="Muller Bold"/>
          <w:b/>
          <w:lang w:val="es-ES" w:eastAsia="es-ES"/>
        </w:rPr>
        <w:t xml:space="preserve">, </w:t>
      </w:r>
      <w:r>
        <w:rPr>
          <w:rFonts w:ascii="Muller Bold" w:hAnsi="Muller Bold"/>
          <w:lang w:val="es-ES" w:eastAsia="es-ES"/>
        </w:rPr>
        <w:t>todo esto desde la herramienta SQL *PLUS.</w:t>
      </w:r>
    </w:p>
    <w:p w14:paraId="4FDF20E3" w14:textId="28716F08" w:rsidR="00F36513" w:rsidRDefault="00F36513" w:rsidP="00F36513">
      <w:pPr>
        <w:pStyle w:val="Prrafodelista"/>
        <w:numPr>
          <w:ilvl w:val="0"/>
          <w:numId w:val="8"/>
        </w:numPr>
        <w:jc w:val="both"/>
        <w:rPr>
          <w:rFonts w:ascii="Muller Bold" w:hAnsi="Muller Bold"/>
          <w:lang w:val="es-ES" w:eastAsia="es-ES"/>
        </w:rPr>
      </w:pPr>
      <w:r>
        <w:rPr>
          <w:rFonts w:ascii="Muller Bold" w:hAnsi="Muller Bold"/>
          <w:lang w:val="es-ES" w:eastAsia="es-ES"/>
        </w:rPr>
        <w:t xml:space="preserve">Desde SQL *PLUS, crear una cuenta de usuario con el nombre </w:t>
      </w:r>
      <w:r w:rsidRPr="00223E4B">
        <w:rPr>
          <w:rFonts w:ascii="Muller Bold" w:hAnsi="Muller Bold"/>
          <w:b/>
          <w:lang w:val="es-ES" w:eastAsia="es-ES"/>
        </w:rPr>
        <w:t>IDAT3000</w:t>
      </w:r>
      <w:r>
        <w:rPr>
          <w:rFonts w:ascii="Muller Bold" w:hAnsi="Muller Bold"/>
          <w:lang w:val="es-ES" w:eastAsia="es-ES"/>
        </w:rPr>
        <w:t xml:space="preserve"> cuya contraseña será: </w:t>
      </w:r>
      <w:r w:rsidRPr="00223E4B">
        <w:rPr>
          <w:rFonts w:ascii="Muller Bold" w:hAnsi="Muller Bold"/>
          <w:b/>
          <w:lang w:val="es-ES" w:eastAsia="es-ES"/>
        </w:rPr>
        <w:t>12345678</w:t>
      </w:r>
      <w:r>
        <w:rPr>
          <w:rFonts w:ascii="Muller Bold" w:hAnsi="Muller Bold"/>
          <w:lang w:val="es-ES" w:eastAsia="es-ES"/>
        </w:rPr>
        <w:t xml:space="preserve">, con todos los roles y permisos posibles, presentado en el manual de sesión de clase </w:t>
      </w:r>
      <w:r w:rsidR="00850750">
        <w:rPr>
          <w:rFonts w:ascii="Muller Bold" w:hAnsi="Muller Bold"/>
          <w:lang w:val="es-ES" w:eastAsia="es-ES"/>
        </w:rPr>
        <w:t>del tema</w:t>
      </w:r>
      <w:r>
        <w:rPr>
          <w:rFonts w:ascii="Muller Bold" w:hAnsi="Muller Bold"/>
          <w:lang w:val="es-ES" w:eastAsia="es-ES"/>
        </w:rPr>
        <w:t xml:space="preserve"> 01.  Luego inicie con dicha cuenta en el </w:t>
      </w:r>
      <w:r>
        <w:rPr>
          <w:rFonts w:ascii="Muller Bold" w:hAnsi="Muller Bold"/>
          <w:b/>
          <w:lang w:val="es-ES" w:eastAsia="es-ES"/>
        </w:rPr>
        <w:t>S</w:t>
      </w:r>
      <w:r w:rsidRPr="00223E4B">
        <w:rPr>
          <w:rFonts w:ascii="Muller Bold" w:hAnsi="Muller Bold"/>
          <w:b/>
          <w:lang w:val="es-ES" w:eastAsia="es-ES"/>
        </w:rPr>
        <w:t>QL</w:t>
      </w:r>
      <w:r>
        <w:rPr>
          <w:rFonts w:ascii="Muller Bold" w:hAnsi="Muller Bold"/>
          <w:b/>
          <w:lang w:val="es-ES" w:eastAsia="es-ES"/>
        </w:rPr>
        <w:t xml:space="preserve"> developer</w:t>
      </w:r>
      <w:r>
        <w:rPr>
          <w:rFonts w:ascii="Muller Bold" w:hAnsi="Muller Bold"/>
          <w:lang w:val="es-ES" w:eastAsia="es-ES"/>
        </w:rPr>
        <w:t>.</w:t>
      </w:r>
    </w:p>
    <w:p w14:paraId="3DFD747D" w14:textId="07436749" w:rsidR="00F36513" w:rsidRDefault="00F36513" w:rsidP="00F36513">
      <w:pPr>
        <w:pStyle w:val="Prrafodelista"/>
        <w:numPr>
          <w:ilvl w:val="0"/>
          <w:numId w:val="8"/>
        </w:numPr>
        <w:jc w:val="both"/>
        <w:rPr>
          <w:rFonts w:ascii="Muller Bold" w:hAnsi="Muller Bold"/>
          <w:lang w:val="es-ES" w:eastAsia="es-ES"/>
        </w:rPr>
      </w:pPr>
      <w:r>
        <w:rPr>
          <w:rFonts w:ascii="Muller Bold" w:hAnsi="Muller Bold"/>
          <w:lang w:val="es-ES" w:eastAsia="es-ES"/>
        </w:rPr>
        <w:t>Desde SQL developer crear el Script de Base de Datos del modelo relacional presentado, considerando campos, tipos y relaciones.</w:t>
      </w:r>
    </w:p>
    <w:p w14:paraId="1816034E" w14:textId="36D5D03F" w:rsidR="00F36513" w:rsidRDefault="00F36513" w:rsidP="00F36513">
      <w:pPr>
        <w:rPr>
          <w:rFonts w:ascii="Muller Bold" w:hAnsi="Muller Bold"/>
          <w:lang w:val="es-ES" w:eastAsia="es-ES"/>
        </w:rPr>
      </w:pPr>
      <w:r w:rsidRPr="00FB0CA8">
        <w:rPr>
          <w:rFonts w:ascii="Muller Bold" w:hAnsi="Muller Bold"/>
          <w:b/>
          <w:lang w:val="es-ES" w:eastAsia="es-ES"/>
        </w:rPr>
        <w:t>DESARROLLAR Y PRESENTAR TODO LO EXPUESTO EN UN SCRIPT DE BASE DE DATOS, DICHO ESCRIPT DEBE USAR EL NOMBRE DE:</w:t>
      </w:r>
      <w:r>
        <w:rPr>
          <w:rFonts w:ascii="Muller Bold" w:hAnsi="Muller Bold"/>
          <w:lang w:val="es-ES" w:eastAsia="es-ES"/>
        </w:rPr>
        <w:t xml:space="preserve"> </w:t>
      </w:r>
      <w:r w:rsidRPr="00FB0CA8">
        <w:rPr>
          <w:rFonts w:ascii="Muller Bold" w:hAnsi="Muller Bold"/>
          <w:b/>
          <w:color w:val="FF0000"/>
          <w:lang w:val="es-ES" w:eastAsia="es-ES"/>
        </w:rPr>
        <w:t>TAREA_VIRTUAL_01.sql.</w:t>
      </w:r>
    </w:p>
    <w:p w14:paraId="1F89895A" w14:textId="77777777" w:rsidR="00F36513" w:rsidRDefault="00F36513" w:rsidP="00F36513">
      <w:pPr>
        <w:rPr>
          <w:rFonts w:ascii="Muller Bold" w:hAnsi="Muller Bold"/>
          <w:lang w:val="es-ES" w:eastAsia="es-ES"/>
        </w:rPr>
      </w:pPr>
    </w:p>
    <w:sectPr w:rsidR="00F36513" w:rsidSect="00BA5D73">
      <w:headerReference w:type="default" r:id="rId60"/>
      <w:footerReference w:type="default" r:id="rId61"/>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CC57C7" w14:textId="77777777" w:rsidR="00C93FA0" w:rsidRDefault="00C93FA0" w:rsidP="00DD7CB3">
      <w:r>
        <w:separator/>
      </w:r>
    </w:p>
  </w:endnote>
  <w:endnote w:type="continuationSeparator" w:id="0">
    <w:p w14:paraId="711C73AC" w14:textId="77777777" w:rsidR="00C93FA0" w:rsidRDefault="00C93FA0"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263612C9-B7C4-4956-9F92-8A46B59C0A5A}"/>
    <w:embedBold r:id="rId2" w:subsetted="1" w:fontKey="{379C197C-FA02-4791-8009-73EA8C2D814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3" w:fontKey="{4B53FCCB-3DD2-416B-97E8-5631ADD9C30E}"/>
  </w:font>
  <w:font w:name="Calibri">
    <w:panose1 w:val="020F0502020204030204"/>
    <w:charset w:val="00"/>
    <w:family w:val="swiss"/>
    <w:pitch w:val="variable"/>
    <w:sig w:usb0="E4002EFF" w:usb1="C000247B" w:usb2="00000009" w:usb3="00000000" w:csb0="000001FF" w:csb1="00000000"/>
  </w:font>
  <w:font w:name="Muller Bold">
    <w:altName w:val="Arial"/>
    <w:panose1 w:val="00000000000000000000"/>
    <w:charset w:val="00"/>
    <w:family w:val="modern"/>
    <w:notTrueType/>
    <w:pitch w:val="variable"/>
    <w:sig w:usb0="00000001" w:usb1="0000205A" w:usb2="00000000" w:usb3="00000000" w:csb0="00000097" w:csb1="00000000"/>
  </w:font>
  <w:font w:name="Arial">
    <w:panose1 w:val="020B0604020202020204"/>
    <w:charset w:val="00"/>
    <w:family w:val="swiss"/>
    <w:pitch w:val="variable"/>
    <w:sig w:usb0="E0002EFF" w:usb1="C000785B" w:usb2="00000009" w:usb3="00000000" w:csb0="000001FF" w:csb1="00000000"/>
    <w:embedRegular r:id="rId4" w:fontKey="{DD57DB69-9F36-425D-BE89-A1FA6E955893}"/>
    <w:embedBold r:id="rId5" w:fontKey="{DBED0504-E34E-4EA3-9631-B0C264EF3457}"/>
  </w:font>
  <w:font w:name="Stag Book">
    <w:altName w:val="Arial"/>
    <w:panose1 w:val="00000000000000000000"/>
    <w:charset w:val="00"/>
    <w:family w:val="modern"/>
    <w:notTrueType/>
    <w:pitch w:val="variable"/>
    <w:sig w:usb0="00000087" w:usb1="00000000" w:usb2="00000000" w:usb3="00000000" w:csb0="0000009B" w:csb1="00000000"/>
  </w:font>
  <w:font w:name="HelveticaNeueLT Std">
    <w:altName w:val="Arial"/>
    <w:panose1 w:val="00000000000000000000"/>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F36513" w:rsidRDefault="00F36513"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F36513" w:rsidRDefault="00F36513"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61CFC5CD" w:rsidR="00F36513" w:rsidRDefault="00F36513"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695916">
          <w:rPr>
            <w:rFonts w:ascii="HelveticaNeueLT Std" w:hAnsi="HelveticaNeueLT Std"/>
            <w:b/>
            <w:noProof/>
            <w:color w:val="000000" w:themeColor="text1"/>
            <w:sz w:val="16"/>
            <w:szCs w:val="16"/>
          </w:rPr>
          <w:t>30</w:t>
        </w:r>
        <w:r w:rsidRPr="00340E0C">
          <w:rPr>
            <w:rFonts w:ascii="HelveticaNeueLT Std" w:hAnsi="HelveticaNeueLT Std"/>
            <w:b/>
            <w:color w:val="000000" w:themeColor="text1"/>
            <w:sz w:val="16"/>
            <w:szCs w:val="16"/>
          </w:rPr>
          <w:fldChar w:fldCharType="end"/>
        </w:r>
        <w:r>
          <w:rPr>
            <w:b/>
            <w:color w:val="C00000"/>
          </w:rPr>
          <w:tab/>
        </w:r>
      </w:p>
      <w:p w14:paraId="56B0893C" w14:textId="7423EC63" w:rsidR="00F36513" w:rsidRPr="00440A60" w:rsidRDefault="00C93FA0"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FABA95" w14:textId="77777777" w:rsidR="00C93FA0" w:rsidRDefault="00C93FA0" w:rsidP="00DD7CB3">
      <w:r>
        <w:separator/>
      </w:r>
    </w:p>
  </w:footnote>
  <w:footnote w:type="continuationSeparator" w:id="0">
    <w:p w14:paraId="29BE8B50" w14:textId="77777777" w:rsidR="00C93FA0" w:rsidRDefault="00C93FA0"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F36513" w:rsidRDefault="00F36513"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5E7AB407" w:rsidR="00F36513" w:rsidRPr="00340E0C" w:rsidRDefault="00AE458B"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Administración de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37"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5E7AB407" w:rsidR="00F36513" w:rsidRPr="00340E0C" w:rsidRDefault="00AE458B"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Administración de Base de Datos</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1798114F" w:rsidR="00F36513" w:rsidRPr="00340E0C" w:rsidRDefault="00F36513"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sidR="00AE458B">
                            <w:rPr>
                              <w:rFonts w:ascii="Stag Book" w:hAnsi="Stag Book" w:cs="Arial"/>
                              <w:sz w:val="16"/>
                              <w:szCs w:val="16"/>
                              <w:lang w:val="es-ES"/>
                              <w14:textOutline w14:w="9525" w14:cap="rnd" w14:cmpd="sng" w14:algn="ctr">
                                <w14:noFill/>
                                <w14:prstDash w14:val="solid"/>
                                <w14:bevel/>
                              </w14:textOutline>
                            </w:rPr>
                            <w:t>Tecnologías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38"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1798114F" w:rsidR="00F36513" w:rsidRPr="00340E0C" w:rsidRDefault="00F36513"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sidR="00AE458B">
                      <w:rPr>
                        <w:rFonts w:ascii="Stag Book" w:hAnsi="Stag Book" w:cs="Arial"/>
                        <w:sz w:val="16"/>
                        <w:szCs w:val="16"/>
                        <w:lang w:val="es-ES"/>
                        <w14:textOutline w14:w="9525" w14:cap="rnd" w14:cmpd="sng" w14:algn="ctr">
                          <w14:noFill/>
                          <w14:prstDash w14:val="solid"/>
                          <w14:bevel/>
                        </w14:textOutline>
                      </w:rPr>
                      <w:t>Tecnologías</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77777777" w:rsidR="00F36513" w:rsidRPr="00340E0C" w:rsidRDefault="00F36513"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9"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77777777" w:rsidR="00F36513" w:rsidRPr="00340E0C" w:rsidRDefault="00F36513"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v:textbox>
            </v:shape>
          </w:pict>
        </mc:Fallback>
      </mc:AlternateContent>
    </w:r>
  </w:p>
  <w:p w14:paraId="01D1CF87" w14:textId="77777777" w:rsidR="00F36513" w:rsidRDefault="00F36513" w:rsidP="00440A60">
    <w:pPr>
      <w:pStyle w:val="Encabezado"/>
      <w:tabs>
        <w:tab w:val="left" w:pos="3119"/>
      </w:tabs>
      <w:rPr>
        <w:color w:val="C00000"/>
      </w:rPr>
    </w:pPr>
  </w:p>
  <w:p w14:paraId="0AB5B3E1" w14:textId="625A626E" w:rsidR="00F36513" w:rsidRDefault="00F36513" w:rsidP="00440A60">
    <w:pPr>
      <w:pStyle w:val="Encabezado"/>
      <w:tabs>
        <w:tab w:val="clear" w:pos="4252"/>
        <w:tab w:val="clear" w:pos="8504"/>
        <w:tab w:val="left" w:pos="6050"/>
      </w:tabs>
      <w:rPr>
        <w:color w:val="C00000"/>
      </w:rPr>
    </w:pPr>
    <w:r>
      <w:rPr>
        <w:color w:val="C00000"/>
      </w:rPr>
      <w:tab/>
    </w:r>
  </w:p>
  <w:p w14:paraId="407EFB7D" w14:textId="77777777" w:rsidR="00F36513" w:rsidRPr="00440A60" w:rsidRDefault="00F36513"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5722A"/>
    <w:multiLevelType w:val="hybridMultilevel"/>
    <w:tmpl w:val="D4CA07A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5C7595B"/>
    <w:multiLevelType w:val="hybridMultilevel"/>
    <w:tmpl w:val="A6663478"/>
    <w:lvl w:ilvl="0" w:tplc="6E6EFAE2">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2B267B"/>
    <w:multiLevelType w:val="hybridMultilevel"/>
    <w:tmpl w:val="D33E8694"/>
    <w:lvl w:ilvl="0" w:tplc="1302A5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4624DD"/>
    <w:multiLevelType w:val="hybridMultilevel"/>
    <w:tmpl w:val="9CBC54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4DB5673C"/>
    <w:multiLevelType w:val="hybridMultilevel"/>
    <w:tmpl w:val="25EE9E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E9B4E71"/>
    <w:multiLevelType w:val="hybridMultilevel"/>
    <w:tmpl w:val="08A0505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579D5F1D"/>
    <w:multiLevelType w:val="hybridMultilevel"/>
    <w:tmpl w:val="5378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C34A5E"/>
    <w:multiLevelType w:val="hybridMultilevel"/>
    <w:tmpl w:val="CD3CFF7E"/>
    <w:lvl w:ilvl="0" w:tplc="1302A5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1"/>
  </w:num>
  <w:num w:numId="5">
    <w:abstractNumId w:val="7"/>
  </w:num>
  <w:num w:numId="6">
    <w:abstractNumId w:val="2"/>
  </w:num>
  <w:num w:numId="7">
    <w:abstractNumId w:val="0"/>
  </w:num>
  <w:num w:numId="8">
    <w:abstractNumId w:val="5"/>
  </w:num>
  <w:numIdMacAtCleanup w:val="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salia Anais Ojeda Albujar">
    <w15:presenceInfo w15:providerId="AD" w15:userId="S::rojedaa@inlearning.edu.pe::898cb917-7f2c-4140-a9a6-11a8856db1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activeWritingStyle w:appName="MSWord" w:lang="es-PE" w:vendorID="64" w:dllVersion="131078" w:nlCheck="1" w:checkStyle="0"/>
  <w:activeWritingStyle w:appName="MSWord" w:lang="en-US" w:vendorID="64" w:dllVersion="131078" w:nlCheck="1" w:checkStyle="0"/>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05228"/>
    <w:rsid w:val="000246CC"/>
    <w:rsid w:val="00027430"/>
    <w:rsid w:val="00027600"/>
    <w:rsid w:val="000348B8"/>
    <w:rsid w:val="0003552F"/>
    <w:rsid w:val="00052A96"/>
    <w:rsid w:val="0006033F"/>
    <w:rsid w:val="00076119"/>
    <w:rsid w:val="000B7C9D"/>
    <w:rsid w:val="000C04AA"/>
    <w:rsid w:val="000C6A0E"/>
    <w:rsid w:val="000D2EBE"/>
    <w:rsid w:val="00110012"/>
    <w:rsid w:val="00110C77"/>
    <w:rsid w:val="001119A0"/>
    <w:rsid w:val="001133E0"/>
    <w:rsid w:val="0011614B"/>
    <w:rsid w:val="0013038F"/>
    <w:rsid w:val="00132FD0"/>
    <w:rsid w:val="00137F9D"/>
    <w:rsid w:val="00166409"/>
    <w:rsid w:val="00176158"/>
    <w:rsid w:val="00185CFC"/>
    <w:rsid w:val="001C0190"/>
    <w:rsid w:val="001C505A"/>
    <w:rsid w:val="001E5358"/>
    <w:rsid w:val="00203D5E"/>
    <w:rsid w:val="0020768D"/>
    <w:rsid w:val="00212023"/>
    <w:rsid w:val="00223940"/>
    <w:rsid w:val="00226106"/>
    <w:rsid w:val="002336A4"/>
    <w:rsid w:val="00254C6D"/>
    <w:rsid w:val="00262A83"/>
    <w:rsid w:val="00265CEF"/>
    <w:rsid w:val="0028137F"/>
    <w:rsid w:val="002926FD"/>
    <w:rsid w:val="00293564"/>
    <w:rsid w:val="00297D26"/>
    <w:rsid w:val="002B11E9"/>
    <w:rsid w:val="002B7238"/>
    <w:rsid w:val="002C6A31"/>
    <w:rsid w:val="002D3B11"/>
    <w:rsid w:val="002D6712"/>
    <w:rsid w:val="002F7D7F"/>
    <w:rsid w:val="00304252"/>
    <w:rsid w:val="003112A8"/>
    <w:rsid w:val="00321014"/>
    <w:rsid w:val="003225B7"/>
    <w:rsid w:val="00324B55"/>
    <w:rsid w:val="0033065F"/>
    <w:rsid w:val="00340E0C"/>
    <w:rsid w:val="003517A7"/>
    <w:rsid w:val="003623FA"/>
    <w:rsid w:val="0039318C"/>
    <w:rsid w:val="00397162"/>
    <w:rsid w:val="003B211C"/>
    <w:rsid w:val="003B3719"/>
    <w:rsid w:val="003B5175"/>
    <w:rsid w:val="003E57EA"/>
    <w:rsid w:val="003E64AD"/>
    <w:rsid w:val="00403F4C"/>
    <w:rsid w:val="0040497E"/>
    <w:rsid w:val="004058AF"/>
    <w:rsid w:val="00432ECD"/>
    <w:rsid w:val="00440686"/>
    <w:rsid w:val="00440A60"/>
    <w:rsid w:val="00445701"/>
    <w:rsid w:val="00455D0B"/>
    <w:rsid w:val="0046483D"/>
    <w:rsid w:val="00481C9D"/>
    <w:rsid w:val="004863E2"/>
    <w:rsid w:val="004A18B6"/>
    <w:rsid w:val="004B7BF9"/>
    <w:rsid w:val="004C28B8"/>
    <w:rsid w:val="004C4CF6"/>
    <w:rsid w:val="005013EE"/>
    <w:rsid w:val="005375F7"/>
    <w:rsid w:val="00537E43"/>
    <w:rsid w:val="0054173F"/>
    <w:rsid w:val="005504EA"/>
    <w:rsid w:val="0056664D"/>
    <w:rsid w:val="0056679D"/>
    <w:rsid w:val="00574375"/>
    <w:rsid w:val="00596636"/>
    <w:rsid w:val="005A08BC"/>
    <w:rsid w:val="005B1B20"/>
    <w:rsid w:val="005D0B20"/>
    <w:rsid w:val="00601DE5"/>
    <w:rsid w:val="00614050"/>
    <w:rsid w:val="00625811"/>
    <w:rsid w:val="0063267D"/>
    <w:rsid w:val="00633FD3"/>
    <w:rsid w:val="00643C95"/>
    <w:rsid w:val="00655D44"/>
    <w:rsid w:val="00656F1E"/>
    <w:rsid w:val="00670954"/>
    <w:rsid w:val="006800DB"/>
    <w:rsid w:val="00695916"/>
    <w:rsid w:val="006968B5"/>
    <w:rsid w:val="006A19C0"/>
    <w:rsid w:val="006B46A7"/>
    <w:rsid w:val="006B4E68"/>
    <w:rsid w:val="006C37AD"/>
    <w:rsid w:val="006D74EB"/>
    <w:rsid w:val="006E40D5"/>
    <w:rsid w:val="00710B63"/>
    <w:rsid w:val="007256E2"/>
    <w:rsid w:val="0072671F"/>
    <w:rsid w:val="00726E81"/>
    <w:rsid w:val="00736AE9"/>
    <w:rsid w:val="00745DF3"/>
    <w:rsid w:val="00765F8C"/>
    <w:rsid w:val="007B41C2"/>
    <w:rsid w:val="007C1699"/>
    <w:rsid w:val="007D4B36"/>
    <w:rsid w:val="007E1061"/>
    <w:rsid w:val="00804DF0"/>
    <w:rsid w:val="008139A4"/>
    <w:rsid w:val="00850750"/>
    <w:rsid w:val="008631A4"/>
    <w:rsid w:val="008668C7"/>
    <w:rsid w:val="008701D5"/>
    <w:rsid w:val="008726A5"/>
    <w:rsid w:val="008802D8"/>
    <w:rsid w:val="00885058"/>
    <w:rsid w:val="00895700"/>
    <w:rsid w:val="008B3E1D"/>
    <w:rsid w:val="008C598E"/>
    <w:rsid w:val="008D3C0E"/>
    <w:rsid w:val="008D6E87"/>
    <w:rsid w:val="0092227C"/>
    <w:rsid w:val="00931A12"/>
    <w:rsid w:val="00943240"/>
    <w:rsid w:val="00973DA5"/>
    <w:rsid w:val="009C22F9"/>
    <w:rsid w:val="009C6BE2"/>
    <w:rsid w:val="00A00EC6"/>
    <w:rsid w:val="00A26F98"/>
    <w:rsid w:val="00A35C1A"/>
    <w:rsid w:val="00A751A3"/>
    <w:rsid w:val="00A7641E"/>
    <w:rsid w:val="00A844BF"/>
    <w:rsid w:val="00A865C9"/>
    <w:rsid w:val="00AA0A7F"/>
    <w:rsid w:val="00AB00B4"/>
    <w:rsid w:val="00AE458B"/>
    <w:rsid w:val="00B00824"/>
    <w:rsid w:val="00B32BD0"/>
    <w:rsid w:val="00B415A0"/>
    <w:rsid w:val="00B44EFB"/>
    <w:rsid w:val="00B52B56"/>
    <w:rsid w:val="00B56EE1"/>
    <w:rsid w:val="00B57A70"/>
    <w:rsid w:val="00B67440"/>
    <w:rsid w:val="00B936A5"/>
    <w:rsid w:val="00BA5D73"/>
    <w:rsid w:val="00BB207E"/>
    <w:rsid w:val="00BB350C"/>
    <w:rsid w:val="00BC1AA5"/>
    <w:rsid w:val="00BD3624"/>
    <w:rsid w:val="00BE66BB"/>
    <w:rsid w:val="00BF013E"/>
    <w:rsid w:val="00BF5C43"/>
    <w:rsid w:val="00C13456"/>
    <w:rsid w:val="00C26730"/>
    <w:rsid w:val="00C53A29"/>
    <w:rsid w:val="00C6291E"/>
    <w:rsid w:val="00C62F03"/>
    <w:rsid w:val="00C66639"/>
    <w:rsid w:val="00C741C7"/>
    <w:rsid w:val="00C93FA0"/>
    <w:rsid w:val="00CA3BE3"/>
    <w:rsid w:val="00CD1E1C"/>
    <w:rsid w:val="00CD3753"/>
    <w:rsid w:val="00CF5EEF"/>
    <w:rsid w:val="00D33A2E"/>
    <w:rsid w:val="00D6118B"/>
    <w:rsid w:val="00D762B3"/>
    <w:rsid w:val="00D7657E"/>
    <w:rsid w:val="00D904BC"/>
    <w:rsid w:val="00DB67FB"/>
    <w:rsid w:val="00DC04A8"/>
    <w:rsid w:val="00DD1904"/>
    <w:rsid w:val="00DD7CB3"/>
    <w:rsid w:val="00DE1376"/>
    <w:rsid w:val="00DF5485"/>
    <w:rsid w:val="00E30864"/>
    <w:rsid w:val="00E66371"/>
    <w:rsid w:val="00E83472"/>
    <w:rsid w:val="00E96396"/>
    <w:rsid w:val="00EA72F6"/>
    <w:rsid w:val="00EB2810"/>
    <w:rsid w:val="00EC1AC0"/>
    <w:rsid w:val="00EC43D1"/>
    <w:rsid w:val="00EC62FB"/>
    <w:rsid w:val="00ED03CE"/>
    <w:rsid w:val="00ED77C0"/>
    <w:rsid w:val="00EF4705"/>
    <w:rsid w:val="00EF670E"/>
    <w:rsid w:val="00F25629"/>
    <w:rsid w:val="00F35B35"/>
    <w:rsid w:val="00F36513"/>
    <w:rsid w:val="00F514A6"/>
    <w:rsid w:val="00F62348"/>
    <w:rsid w:val="00F9092A"/>
    <w:rsid w:val="00F9309C"/>
    <w:rsid w:val="00FA653B"/>
    <w:rsid w:val="00FA7E18"/>
    <w:rsid w:val="00FB009D"/>
    <w:rsid w:val="00FB1ACB"/>
    <w:rsid w:val="00FB33FA"/>
    <w:rsid w:val="00FC5831"/>
    <w:rsid w:val="00FF70B7"/>
    <w:rsid w:val="00FF7E6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Number List 1"/>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customStyle="1" w:styleId="PrrafodelistaCar">
    <w:name w:val="Párrafo de lista Car"/>
    <w:aliases w:val="Bulleted List Car,Fundamentacion Car,Number List 1 Car"/>
    <w:link w:val="Prrafodelista"/>
    <w:uiPriority w:val="34"/>
    <w:rsid w:val="00185CFC"/>
    <w:rPr>
      <w:rFonts w:ascii="Times New Roman" w:eastAsia="Times New Roman" w:hAnsi="Times New Roman" w:cs="Times New Roman"/>
      <w:sz w:val="24"/>
      <w:szCs w:val="24"/>
      <w:lang w:eastAsia="es-ES_tradnl"/>
    </w:rPr>
  </w:style>
  <w:style w:type="paragraph" w:styleId="Subttulo">
    <w:name w:val="Subtitle"/>
    <w:basedOn w:val="Normal"/>
    <w:next w:val="Normal"/>
    <w:link w:val="SubttuloCar"/>
    <w:uiPriority w:val="11"/>
    <w:qFormat/>
    <w:rsid w:val="00F36513"/>
    <w:pPr>
      <w:jc w:val="both"/>
    </w:pPr>
    <w:rPr>
      <w:rFonts w:ascii="Muller Bold" w:eastAsiaTheme="minorHAnsi" w:hAnsi="Muller Bold" w:cstheme="minorBidi"/>
      <w:bCs/>
      <w:color w:val="404040" w:themeColor="text1" w:themeTint="BF"/>
      <w:sz w:val="20"/>
      <w:szCs w:val="22"/>
      <w:lang w:val="es-ES" w:eastAsia="es-ES"/>
    </w:rPr>
  </w:style>
  <w:style w:type="character" w:customStyle="1" w:styleId="SubttuloCar">
    <w:name w:val="Subtítulo Car"/>
    <w:basedOn w:val="Fuentedeprrafopredeter"/>
    <w:link w:val="Subttulo"/>
    <w:uiPriority w:val="11"/>
    <w:rsid w:val="00F36513"/>
    <w:rPr>
      <w:rFonts w:ascii="Muller Bold" w:hAnsi="Muller Bold"/>
      <w:bCs/>
      <w:color w:val="404040" w:themeColor="text1" w:themeTint="BF"/>
      <w:sz w:val="20"/>
      <w:lang w:val="es-ES" w:eastAsia="es-ES"/>
    </w:rPr>
  </w:style>
  <w:style w:type="paragraph" w:customStyle="1" w:styleId="BodyTextL25">
    <w:name w:val="Body Text L25"/>
    <w:basedOn w:val="Normal"/>
    <w:qFormat/>
    <w:rsid w:val="00F36513"/>
    <w:pPr>
      <w:spacing w:before="120" w:after="120"/>
      <w:ind w:left="360"/>
    </w:pPr>
    <w:rPr>
      <w:rFonts w:ascii="Arial" w:eastAsia="Calibri" w:hAnsi="Arial"/>
      <w:sz w:val="20"/>
      <w:szCs w:val="22"/>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s://jorgesanchez.net/manuales/abd/control-usuarios-oracle.html"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yperlink" Target="https://www.youtube.com/watch?v=0UPOeKzmsAw"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customXml" Target="../customXml/item4.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www.youtube.com/watch?v=B9ftErgvdmI"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e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65"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FB997F85B8CA145A26AE4768547A3DD" ma:contentTypeVersion="13" ma:contentTypeDescription="Crear nuevo documento." ma:contentTypeScope="" ma:versionID="63f0377cba74922299d10fe7fc39a1ba">
  <xsd:schema xmlns:xsd="http://www.w3.org/2001/XMLSchema" xmlns:xs="http://www.w3.org/2001/XMLSchema" xmlns:p="http://schemas.microsoft.com/office/2006/metadata/properties" xmlns:ns2="e50e6a60-bf04-416a-ba10-5609124fa244" xmlns:ns3="45859cbc-c967-47d1-bb52-9eae5028608e" targetNamespace="http://schemas.microsoft.com/office/2006/metadata/properties" ma:root="true" ma:fieldsID="151a7ddf3bce53e61bb16e3ac3a081fb" ns2:_="" ns3:_="">
    <xsd:import namespace="e50e6a60-bf04-416a-ba10-5609124fa244"/>
    <xsd:import namespace="45859cbc-c967-47d1-bb52-9eae5028608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e6a60-bf04-416a-ba10-5609124fa2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23a92ad6-3467-41fb-943a-42f1a24e8f26}" ma:internalName="TaxCatchAll" ma:showField="CatchAllData" ma:web="e50e6a60-bf04-416a-ba10-5609124fa24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5859cbc-c967-47d1-bb52-9eae5028608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9e5487c7-8c5a-4935-9903-4f05a1727ce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5859cbc-c967-47d1-bb52-9eae5028608e">
      <Terms xmlns="http://schemas.microsoft.com/office/infopath/2007/PartnerControls"/>
    </lcf76f155ced4ddcb4097134ff3c332f>
    <TaxCatchAll xmlns="e50e6a60-bf04-416a-ba10-5609124fa244" xsi:nil="true"/>
  </documentManagement>
</p:properties>
</file>

<file path=customXml/itemProps1.xml><?xml version="1.0" encoding="utf-8"?>
<ds:datastoreItem xmlns:ds="http://schemas.openxmlformats.org/officeDocument/2006/customXml" ds:itemID="{205D599A-EB16-44B4-9E66-4D7CC5F7A7D2}">
  <ds:schemaRefs>
    <ds:schemaRef ds:uri="http://schemas.openxmlformats.org/officeDocument/2006/bibliography"/>
  </ds:schemaRefs>
</ds:datastoreItem>
</file>

<file path=customXml/itemProps2.xml><?xml version="1.0" encoding="utf-8"?>
<ds:datastoreItem xmlns:ds="http://schemas.openxmlformats.org/officeDocument/2006/customXml" ds:itemID="{769CF4A9-8646-4604-87DB-28766E8A4B30}"/>
</file>

<file path=customXml/itemProps3.xml><?xml version="1.0" encoding="utf-8"?>
<ds:datastoreItem xmlns:ds="http://schemas.openxmlformats.org/officeDocument/2006/customXml" ds:itemID="{4EF00749-A4D5-40A7-8EAC-02B6F1DD6D0F}"/>
</file>

<file path=customXml/itemProps4.xml><?xml version="1.0" encoding="utf-8"?>
<ds:datastoreItem xmlns:ds="http://schemas.openxmlformats.org/officeDocument/2006/customXml" ds:itemID="{D5EF5DBB-A38A-433C-BBED-9D6881C54EF6}"/>
</file>

<file path=docProps/app.xml><?xml version="1.0" encoding="utf-8"?>
<Properties xmlns="http://schemas.openxmlformats.org/officeDocument/2006/extended-properties" xmlns:vt="http://schemas.openxmlformats.org/officeDocument/2006/docPropsVTypes">
  <Template>Normal</Template>
  <TotalTime>400</TotalTime>
  <Pages>30</Pages>
  <Words>4243</Words>
  <Characters>23341</Characters>
  <Application>Microsoft Office Word</Application>
  <DocSecurity>0</DocSecurity>
  <Lines>194</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IDAT</cp:lastModifiedBy>
  <cp:revision>195</cp:revision>
  <dcterms:created xsi:type="dcterms:W3CDTF">2021-05-26T01:34:00Z</dcterms:created>
  <dcterms:modified xsi:type="dcterms:W3CDTF">2021-07-27T20:20:00Z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0x0101009FB997F85B8CA145A26AE4768547A3DD</vt:lpwstr>
  </property>
</Properties>
</file>